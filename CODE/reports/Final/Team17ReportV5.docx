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7A9D3" w14:textId="77777777" w:rsidR="00D20A65" w:rsidRPr="007864D1" w:rsidRDefault="00D20A65" w:rsidP="7199BB02">
      <w:pPr>
        <w:rPr>
          <w:rFonts w:eastAsiaTheme="minorEastAsia"/>
          <w:color w:val="FF0000"/>
          <w:sz w:val="24"/>
          <w:szCs w:val="24"/>
        </w:rPr>
      </w:pPr>
    </w:p>
    <w:p w14:paraId="7E76F31B" w14:textId="52D066C2" w:rsidR="006E0666" w:rsidRDefault="006E0666" w:rsidP="00B925E2">
      <w:pPr>
        <w:rPr>
          <w:rFonts w:eastAsiaTheme="minorEastAsia"/>
          <w:b/>
          <w:bCs/>
          <w:sz w:val="24"/>
          <w:szCs w:val="24"/>
          <w:highlight w:val="yellow"/>
        </w:rPr>
      </w:pPr>
      <w:r w:rsidRPr="006E0666">
        <w:rPr>
          <w:rFonts w:eastAsiaTheme="minorEastAsia"/>
          <w:b/>
          <w:bCs/>
          <w:sz w:val="24"/>
          <w:szCs w:val="24"/>
        </w:rPr>
        <w:t>2800 words, 12pt font</w:t>
      </w:r>
    </w:p>
    <w:p w14:paraId="7D7D2A11" w14:textId="782354BE" w:rsidR="00B925E2" w:rsidRPr="00EF3F91" w:rsidRDefault="00B925E2" w:rsidP="00B925E2">
      <w:pPr>
        <w:rPr>
          <w:rFonts w:eastAsiaTheme="minorEastAsia"/>
          <w:b/>
          <w:bCs/>
          <w:sz w:val="24"/>
          <w:szCs w:val="24"/>
          <w:highlight w:val="green"/>
        </w:rPr>
      </w:pPr>
      <w:r w:rsidRPr="00EF3F91">
        <w:rPr>
          <w:rFonts w:eastAsiaTheme="minorEastAsia"/>
          <w:b/>
          <w:bCs/>
          <w:sz w:val="24"/>
          <w:szCs w:val="24"/>
          <w:highlight w:val="green"/>
        </w:rPr>
        <w:t>[2%] Introduction - Motivation</w:t>
      </w:r>
    </w:p>
    <w:p w14:paraId="45C3DA71" w14:textId="77777777" w:rsidR="00B925E2" w:rsidRPr="00E854C8" w:rsidRDefault="00B925E2" w:rsidP="00B925E2">
      <w:pPr>
        <w:rPr>
          <w:rFonts w:eastAsiaTheme="minorEastAsia"/>
          <w:b/>
          <w:bCs/>
          <w:sz w:val="24"/>
          <w:szCs w:val="24"/>
          <w:highlight w:val="green"/>
        </w:rPr>
      </w:pPr>
      <w:r w:rsidRPr="00E854C8">
        <w:rPr>
          <w:rFonts w:eastAsiaTheme="minorEastAsia"/>
          <w:b/>
          <w:bCs/>
          <w:sz w:val="24"/>
          <w:szCs w:val="24"/>
          <w:highlight w:val="green"/>
        </w:rPr>
        <w:t>[3%] Problem definition</w:t>
      </w:r>
    </w:p>
    <w:p w14:paraId="059FFC18"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[5%] Survey</w:t>
      </w:r>
    </w:p>
    <w:p w14:paraId="6596CC6E"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Proposed method</w:t>
      </w:r>
    </w:p>
    <w:p w14:paraId="652D7C23" w14:textId="77777777" w:rsidR="00B925E2" w:rsidRPr="00BE7194" w:rsidRDefault="00B925E2" w:rsidP="00FE60B8">
      <w:pPr>
        <w:pStyle w:val="ListParagraph"/>
        <w:numPr>
          <w:ilvl w:val="0"/>
          <w:numId w:val="25"/>
        </w:numPr>
        <w:rPr>
          <w:rFonts w:eastAsiaTheme="minorEastAsia"/>
          <w:b/>
          <w:bCs/>
          <w:sz w:val="24"/>
          <w:szCs w:val="24"/>
          <w:highlight w:val="green"/>
        </w:rPr>
      </w:pPr>
      <w:r w:rsidRPr="00BE7194">
        <w:rPr>
          <w:rFonts w:eastAsiaTheme="minorEastAsia"/>
          <w:b/>
          <w:bCs/>
          <w:sz w:val="24"/>
          <w:szCs w:val="24"/>
          <w:highlight w:val="green"/>
        </w:rPr>
        <w:t>[10%] Intuition - why should it be better than the state of the art?</w:t>
      </w:r>
    </w:p>
    <w:p w14:paraId="1D00454D" w14:textId="77777777" w:rsidR="00B925E2" w:rsidRPr="00BE7194" w:rsidRDefault="00B925E2" w:rsidP="00FE60B8">
      <w:pPr>
        <w:pStyle w:val="ListParagraph"/>
        <w:numPr>
          <w:ilvl w:val="0"/>
          <w:numId w:val="25"/>
        </w:numPr>
        <w:rPr>
          <w:rFonts w:eastAsiaTheme="minorEastAsia"/>
          <w:b/>
          <w:bCs/>
          <w:sz w:val="24"/>
          <w:szCs w:val="24"/>
          <w:highlight w:val="green"/>
        </w:rPr>
      </w:pPr>
      <w:r w:rsidRPr="00BE7194">
        <w:rPr>
          <w:rFonts w:eastAsiaTheme="minorEastAsia"/>
          <w:b/>
          <w:bCs/>
          <w:sz w:val="24"/>
          <w:szCs w:val="24"/>
          <w:highlight w:val="green"/>
        </w:rPr>
        <w:t>[35%] Description of your approaches: algorithms, user interfaces, etc.</w:t>
      </w:r>
    </w:p>
    <w:p w14:paraId="2E6F54BE"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Experiments/ Evaluation</w:t>
      </w:r>
    </w:p>
    <w:p w14:paraId="0012D897" w14:textId="77777777" w:rsidR="00B925E2" w:rsidRPr="00BE7194" w:rsidRDefault="00B925E2" w:rsidP="00FE60B8">
      <w:pPr>
        <w:pStyle w:val="ListParagraph"/>
        <w:numPr>
          <w:ilvl w:val="0"/>
          <w:numId w:val="26"/>
        </w:numPr>
        <w:rPr>
          <w:rFonts w:eastAsiaTheme="minorEastAsia"/>
          <w:b/>
          <w:bCs/>
          <w:sz w:val="24"/>
          <w:szCs w:val="24"/>
          <w:highlight w:val="green"/>
        </w:rPr>
      </w:pPr>
      <w:r w:rsidRPr="00BE7194">
        <w:rPr>
          <w:rFonts w:eastAsiaTheme="minorEastAsia"/>
          <w:b/>
          <w:bCs/>
          <w:sz w:val="24"/>
          <w:szCs w:val="24"/>
          <w:highlight w:val="green"/>
        </w:rPr>
        <w:t>[5%] Description of your testbed; list of questions your experiments are designed to answer</w:t>
      </w:r>
    </w:p>
    <w:p w14:paraId="6E0BCAFB" w14:textId="77777777" w:rsidR="00B925E2" w:rsidRPr="00BE7194" w:rsidRDefault="00B925E2" w:rsidP="00FE60B8">
      <w:pPr>
        <w:pStyle w:val="ListParagraph"/>
        <w:numPr>
          <w:ilvl w:val="0"/>
          <w:numId w:val="26"/>
        </w:numPr>
        <w:rPr>
          <w:rFonts w:eastAsiaTheme="minorEastAsia"/>
          <w:b/>
          <w:bCs/>
          <w:sz w:val="24"/>
          <w:szCs w:val="24"/>
          <w:highlight w:val="green"/>
        </w:rPr>
      </w:pPr>
      <w:r w:rsidRPr="00BE7194">
        <w:rPr>
          <w:rFonts w:eastAsiaTheme="minorEastAsia"/>
          <w:b/>
          <w:bCs/>
          <w:sz w:val="24"/>
          <w:szCs w:val="24"/>
          <w:highlight w:val="green"/>
        </w:rPr>
        <w:t>[25%] Details of the experiments; observations (as many as you can!)</w:t>
      </w:r>
    </w:p>
    <w:p w14:paraId="5576ECE1"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[5%] Conclusions and discussion</w:t>
      </w:r>
    </w:p>
    <w:p w14:paraId="3567A6AD" w14:textId="4E6A585E" w:rsidR="00C31A6C" w:rsidRDefault="00B925E2" w:rsidP="00B925E2">
      <w:pPr>
        <w:rPr>
          <w:rFonts w:eastAsiaTheme="minorEastAsia"/>
          <w:b/>
          <w:bCs/>
          <w:sz w:val="24"/>
          <w:szCs w:val="24"/>
        </w:rPr>
      </w:pPr>
      <w:r w:rsidRPr="00B925E2">
        <w:rPr>
          <w:rFonts w:eastAsiaTheme="minorEastAsia"/>
          <w:b/>
          <w:bCs/>
          <w:sz w:val="24"/>
          <w:szCs w:val="24"/>
          <w:highlight w:val="green"/>
        </w:rPr>
        <w:t>[-5% if not included] Distribution of team member effort.</w:t>
      </w:r>
    </w:p>
    <w:p w14:paraId="706ED0AF" w14:textId="77777777" w:rsidR="006B064E" w:rsidRDefault="006B064E">
      <w:pPr>
        <w:rPr>
          <w:rFonts w:eastAsiaTheme="minorEastAsia"/>
          <w:b/>
          <w:bCs/>
          <w:sz w:val="28"/>
          <w:szCs w:val="28"/>
        </w:rPr>
      </w:pPr>
      <w:r>
        <w:rPr>
          <w:rFonts w:eastAsiaTheme="minorEastAsia"/>
          <w:b/>
          <w:bCs/>
          <w:sz w:val="28"/>
          <w:szCs w:val="28"/>
        </w:rPr>
        <w:br w:type="page"/>
      </w:r>
    </w:p>
    <w:p w14:paraId="4B62B76F" w14:textId="7624819F" w:rsidR="006B064E" w:rsidRPr="007864D1" w:rsidRDefault="006B064E" w:rsidP="006B064E">
      <w:pPr>
        <w:jc w:val="center"/>
        <w:rPr>
          <w:rFonts w:eastAsiaTheme="minorEastAsia"/>
          <w:b/>
          <w:bCs/>
          <w:sz w:val="28"/>
          <w:szCs w:val="28"/>
        </w:rPr>
      </w:pPr>
      <w:r w:rsidRPr="007864D1">
        <w:rPr>
          <w:rFonts w:eastAsiaTheme="minorEastAsia"/>
          <w:b/>
          <w:bCs/>
          <w:sz w:val="28"/>
          <w:szCs w:val="28"/>
        </w:rPr>
        <w:lastRenderedPageBreak/>
        <w:t xml:space="preserve">Team 17 – </w:t>
      </w:r>
      <w:ins w:id="0" w:author="JJ Liu" w:date="2019-11-26T01:26:00Z">
        <w:r w:rsidR="0098185C">
          <w:rPr>
            <w:rFonts w:eastAsiaTheme="minorEastAsia"/>
            <w:b/>
            <w:bCs/>
            <w:sz w:val="28"/>
            <w:szCs w:val="28"/>
          </w:rPr>
          <w:t>Final</w:t>
        </w:r>
      </w:ins>
      <w:del w:id="1" w:author="JJ Liu" w:date="2019-11-26T01:26:00Z">
        <w:r w:rsidRPr="007864D1" w:rsidDel="0098185C">
          <w:rPr>
            <w:rFonts w:eastAsiaTheme="minorEastAsia"/>
            <w:b/>
            <w:bCs/>
            <w:sz w:val="28"/>
            <w:szCs w:val="28"/>
          </w:rPr>
          <w:delText>Pro</w:delText>
        </w:r>
        <w:r w:rsidDel="0098185C">
          <w:rPr>
            <w:rFonts w:eastAsiaTheme="minorEastAsia"/>
            <w:b/>
            <w:bCs/>
            <w:sz w:val="28"/>
            <w:szCs w:val="28"/>
          </w:rPr>
          <w:delText>gress</w:delText>
        </w:r>
      </w:del>
      <w:r>
        <w:rPr>
          <w:rFonts w:eastAsiaTheme="minorEastAsia"/>
          <w:b/>
          <w:bCs/>
          <w:sz w:val="28"/>
          <w:szCs w:val="28"/>
        </w:rPr>
        <w:t xml:space="preserve"> Report</w:t>
      </w:r>
      <w:r w:rsidRPr="007864D1">
        <w:rPr>
          <w:rFonts w:eastAsiaTheme="minorEastAsia"/>
          <w:b/>
          <w:bCs/>
          <w:sz w:val="28"/>
          <w:szCs w:val="28"/>
        </w:rPr>
        <w:t xml:space="preserve"> </w:t>
      </w:r>
      <w:r w:rsidRPr="00186B1D">
        <w:rPr>
          <w:rFonts w:eastAsiaTheme="minorEastAsia"/>
          <w:b/>
          <w:bCs/>
          <w:sz w:val="28"/>
          <w:szCs w:val="28"/>
        </w:rPr>
        <w:t>(</w:t>
      </w:r>
      <w:ins w:id="2" w:author="JJ Liu" w:date="2019-11-26T01:27:00Z">
        <w:r w:rsidR="0098185C">
          <w:rPr>
            <w:rFonts w:eastAsiaTheme="minorEastAsia"/>
            <w:b/>
            <w:bCs/>
            <w:sz w:val="28"/>
            <w:szCs w:val="28"/>
          </w:rPr>
          <w:t>2266</w:t>
        </w:r>
      </w:ins>
      <w:bookmarkStart w:id="3" w:name="_GoBack"/>
      <w:bookmarkEnd w:id="3"/>
      <w:del w:id="4" w:author="JJ Liu" w:date="2019-11-26T01:26:00Z">
        <w:r w:rsidRPr="00186B1D" w:rsidDel="0098185C">
          <w:rPr>
            <w:rFonts w:eastAsiaTheme="minorEastAsia"/>
            <w:b/>
            <w:bCs/>
            <w:sz w:val="28"/>
            <w:szCs w:val="28"/>
          </w:rPr>
          <w:delText>1760</w:delText>
        </w:r>
      </w:del>
      <w:r w:rsidRPr="00186B1D">
        <w:rPr>
          <w:rFonts w:eastAsiaTheme="minorEastAsia"/>
          <w:b/>
          <w:bCs/>
          <w:sz w:val="28"/>
          <w:szCs w:val="28"/>
        </w:rPr>
        <w:t xml:space="preserve"> words)</w:t>
      </w:r>
    </w:p>
    <w:p w14:paraId="5474CE91" w14:textId="77777777" w:rsidR="00484E55" w:rsidRDefault="00484E55" w:rsidP="00C31A6C">
      <w:pPr>
        <w:rPr>
          <w:rFonts w:eastAsiaTheme="minorEastAsia"/>
          <w:b/>
          <w:bCs/>
          <w:sz w:val="24"/>
          <w:szCs w:val="24"/>
        </w:rPr>
      </w:pPr>
    </w:p>
    <w:p w14:paraId="0673E26B" w14:textId="48A74EB1" w:rsidR="00C31A6C" w:rsidRDefault="004F66C0" w:rsidP="7199BB02">
      <w:pPr>
        <w:rPr>
          <w:rFonts w:eastAsiaTheme="minorEastAsia"/>
          <w:b/>
          <w:bCs/>
          <w:sz w:val="24"/>
          <w:szCs w:val="24"/>
        </w:rPr>
      </w:pPr>
      <w:r>
        <w:rPr>
          <w:rFonts w:eastAsiaTheme="minorEastAsia"/>
          <w:b/>
          <w:bCs/>
          <w:sz w:val="24"/>
          <w:szCs w:val="24"/>
        </w:rPr>
        <w:t>[1] Introduction - Motivation</w:t>
      </w:r>
    </w:p>
    <w:p w14:paraId="6766DEEE" w14:textId="45CA7379" w:rsidR="004F66C0" w:rsidRDefault="004F66C0" w:rsidP="7199BB02">
      <w:pPr>
        <w:rPr>
          <w:rFonts w:eastAsiaTheme="minorEastAsia"/>
          <w:b/>
          <w:bCs/>
          <w:sz w:val="24"/>
          <w:szCs w:val="24"/>
        </w:rPr>
      </w:pPr>
      <w:r w:rsidRPr="007864D1">
        <w:rPr>
          <w:rFonts w:eastAsiaTheme="minorEastAsia"/>
          <w:sz w:val="24"/>
          <w:szCs w:val="24"/>
        </w:rPr>
        <w:t xml:space="preserve">The Project </w:t>
      </w:r>
      <w:r w:rsidR="00C47492">
        <w:rPr>
          <w:rFonts w:eastAsiaTheme="minorEastAsia"/>
          <w:sz w:val="24"/>
          <w:szCs w:val="24"/>
        </w:rPr>
        <w:t>is being undertaken for Queensland Rail (</w:t>
      </w:r>
      <w:r w:rsidR="00500EA1">
        <w:rPr>
          <w:rFonts w:eastAsiaTheme="minorEastAsia"/>
          <w:sz w:val="24"/>
          <w:szCs w:val="24"/>
        </w:rPr>
        <w:t>“</w:t>
      </w:r>
      <w:r w:rsidR="00C47492">
        <w:rPr>
          <w:rFonts w:eastAsiaTheme="minorEastAsia"/>
          <w:sz w:val="24"/>
          <w:szCs w:val="24"/>
        </w:rPr>
        <w:t>QR</w:t>
      </w:r>
      <w:r w:rsidR="00500EA1">
        <w:rPr>
          <w:rFonts w:eastAsiaTheme="minorEastAsia"/>
          <w:sz w:val="24"/>
          <w:szCs w:val="24"/>
        </w:rPr>
        <w:t>”</w:t>
      </w:r>
      <w:r w:rsidR="00C47492">
        <w:rPr>
          <w:rFonts w:eastAsiaTheme="minorEastAsia"/>
          <w:sz w:val="24"/>
          <w:szCs w:val="24"/>
        </w:rPr>
        <w:t xml:space="preserve">) to </w:t>
      </w:r>
      <w:r>
        <w:rPr>
          <w:rFonts w:eastAsiaTheme="minorEastAsia"/>
          <w:sz w:val="24"/>
          <w:szCs w:val="24"/>
        </w:rPr>
        <w:t>model</w:t>
      </w:r>
      <w:r w:rsidRPr="007864D1">
        <w:rPr>
          <w:rFonts w:eastAsiaTheme="minorEastAsia"/>
          <w:sz w:val="24"/>
          <w:szCs w:val="24"/>
        </w:rPr>
        <w:t xml:space="preserve"> the condition of rail ballast </w:t>
      </w:r>
      <w:r>
        <w:rPr>
          <w:rFonts w:eastAsiaTheme="minorEastAsia"/>
          <w:sz w:val="24"/>
          <w:szCs w:val="24"/>
        </w:rPr>
        <w:t>to</w:t>
      </w:r>
      <w:r w:rsidRPr="007864D1">
        <w:rPr>
          <w:rFonts w:eastAsiaTheme="minorEastAsia"/>
          <w:sz w:val="24"/>
          <w:szCs w:val="24"/>
        </w:rPr>
        <w:t xml:space="preserve"> better inform maintenance decisions.</w:t>
      </w:r>
      <w:r w:rsidR="00C47492">
        <w:rPr>
          <w:rFonts w:eastAsiaTheme="minorEastAsia"/>
          <w:sz w:val="24"/>
          <w:szCs w:val="24"/>
        </w:rPr>
        <w:t xml:space="preserve"> </w:t>
      </w:r>
      <w:r w:rsidR="006E0666">
        <w:rPr>
          <w:rFonts w:eastAsiaTheme="minorEastAsia"/>
          <w:sz w:val="24"/>
          <w:szCs w:val="24"/>
        </w:rPr>
        <w:t>Based on QR’s current practices, t</w:t>
      </w:r>
      <w:r w:rsidR="006E0666" w:rsidRPr="006E0666">
        <w:rPr>
          <w:rFonts w:eastAsiaTheme="minorEastAsia"/>
          <w:sz w:val="24"/>
          <w:szCs w:val="24"/>
        </w:rPr>
        <w:t xml:space="preserve">rack geometry </w:t>
      </w:r>
      <w:r w:rsidR="006E0666">
        <w:rPr>
          <w:rFonts w:eastAsiaTheme="minorEastAsia"/>
          <w:sz w:val="24"/>
          <w:szCs w:val="24"/>
        </w:rPr>
        <w:t>is used as a direct indicator of</w:t>
      </w:r>
      <w:r w:rsidR="00EF3F91">
        <w:rPr>
          <w:rFonts w:eastAsiaTheme="minorEastAsia"/>
          <w:sz w:val="24"/>
          <w:szCs w:val="24"/>
        </w:rPr>
        <w:t xml:space="preserve"> ballast condition</w:t>
      </w:r>
      <w:r w:rsidR="006E0666">
        <w:rPr>
          <w:rFonts w:eastAsiaTheme="minorEastAsia"/>
          <w:sz w:val="24"/>
          <w:szCs w:val="24"/>
        </w:rPr>
        <w:t xml:space="preserve">. </w:t>
      </w:r>
      <w:r w:rsidR="00C47492">
        <w:rPr>
          <w:rFonts w:eastAsiaTheme="minorEastAsia"/>
          <w:sz w:val="24"/>
          <w:szCs w:val="24"/>
        </w:rPr>
        <w:t>T</w:t>
      </w:r>
      <w:r>
        <w:rPr>
          <w:rFonts w:eastAsiaTheme="minorEastAsia"/>
          <w:sz w:val="24"/>
          <w:szCs w:val="24"/>
        </w:rPr>
        <w:t xml:space="preserve">he Project </w:t>
      </w:r>
      <w:r w:rsidR="00C47492">
        <w:rPr>
          <w:rFonts w:eastAsiaTheme="minorEastAsia"/>
          <w:sz w:val="24"/>
          <w:szCs w:val="24"/>
        </w:rPr>
        <w:t xml:space="preserve">enhances QR’s current practice by </w:t>
      </w:r>
      <w:r>
        <w:rPr>
          <w:rFonts w:eastAsiaTheme="minorEastAsia"/>
          <w:sz w:val="24"/>
          <w:szCs w:val="24"/>
        </w:rPr>
        <w:t>appl</w:t>
      </w:r>
      <w:r w:rsidR="00C47492">
        <w:rPr>
          <w:rFonts w:eastAsiaTheme="minorEastAsia"/>
          <w:sz w:val="24"/>
          <w:szCs w:val="24"/>
        </w:rPr>
        <w:t>ying</w:t>
      </w:r>
      <w:r>
        <w:rPr>
          <w:rFonts w:eastAsiaTheme="minorEastAsia"/>
          <w:sz w:val="24"/>
          <w:szCs w:val="24"/>
        </w:rPr>
        <w:t xml:space="preserve"> </w:t>
      </w:r>
      <w:r w:rsidR="00EF3F91" w:rsidRPr="00EF3F91">
        <w:rPr>
          <w:rFonts w:eastAsiaTheme="minorEastAsia"/>
          <w:sz w:val="24"/>
          <w:szCs w:val="24"/>
        </w:rPr>
        <w:t xml:space="preserve">interactive visualisations </w:t>
      </w:r>
      <w:r w:rsidR="00EF3F91">
        <w:rPr>
          <w:rFonts w:eastAsiaTheme="minorEastAsia"/>
          <w:sz w:val="24"/>
          <w:szCs w:val="24"/>
        </w:rPr>
        <w:t xml:space="preserve">to the inspection of </w:t>
      </w:r>
      <w:r w:rsidR="00BE7194">
        <w:rPr>
          <w:rFonts w:eastAsiaTheme="minorEastAsia"/>
          <w:sz w:val="24"/>
          <w:szCs w:val="24"/>
        </w:rPr>
        <w:t xml:space="preserve">multiple </w:t>
      </w:r>
      <w:r w:rsidR="00EF3F91">
        <w:rPr>
          <w:rFonts w:eastAsiaTheme="minorEastAsia"/>
          <w:sz w:val="24"/>
          <w:szCs w:val="24"/>
        </w:rPr>
        <w:t>data</w:t>
      </w:r>
      <w:r w:rsidR="00BE7194">
        <w:rPr>
          <w:rFonts w:eastAsiaTheme="minorEastAsia"/>
          <w:sz w:val="24"/>
          <w:szCs w:val="24"/>
        </w:rPr>
        <w:t>sets</w:t>
      </w:r>
      <w:r w:rsidR="00EF3F91">
        <w:rPr>
          <w:rFonts w:eastAsiaTheme="minorEastAsia"/>
          <w:sz w:val="24"/>
          <w:szCs w:val="24"/>
        </w:rPr>
        <w:t xml:space="preserve"> and </w:t>
      </w:r>
      <w:r>
        <w:rPr>
          <w:rFonts w:eastAsiaTheme="minorEastAsia"/>
          <w:sz w:val="24"/>
          <w:szCs w:val="24"/>
        </w:rPr>
        <w:t xml:space="preserve">machine learning </w:t>
      </w:r>
      <w:r w:rsidR="00EF3F91">
        <w:rPr>
          <w:rFonts w:eastAsiaTheme="minorEastAsia"/>
          <w:sz w:val="24"/>
          <w:szCs w:val="24"/>
        </w:rPr>
        <w:t xml:space="preserve">methods to the prediction of </w:t>
      </w:r>
      <w:r w:rsidR="00BE7194">
        <w:rPr>
          <w:rFonts w:eastAsiaTheme="minorEastAsia"/>
          <w:sz w:val="24"/>
          <w:szCs w:val="24"/>
        </w:rPr>
        <w:t xml:space="preserve">work order requirements and rail </w:t>
      </w:r>
      <w:r w:rsidR="00EF3F91">
        <w:rPr>
          <w:rFonts w:eastAsiaTheme="minorEastAsia"/>
          <w:sz w:val="24"/>
          <w:szCs w:val="24"/>
        </w:rPr>
        <w:t>condition</w:t>
      </w:r>
      <w:r>
        <w:rPr>
          <w:rFonts w:eastAsiaTheme="minorEastAsia"/>
          <w:sz w:val="24"/>
          <w:szCs w:val="24"/>
        </w:rPr>
        <w:t>.</w:t>
      </w:r>
    </w:p>
    <w:p w14:paraId="695A5A5A" w14:textId="48F3C54C" w:rsidR="004F66C0" w:rsidRPr="004F66C0" w:rsidRDefault="00EF3F91" w:rsidP="00466CCC">
      <w:pPr>
        <w:rPr>
          <w:rFonts w:cstheme="minorHAnsi"/>
          <w:sz w:val="24"/>
          <w:szCs w:val="24"/>
        </w:rPr>
      </w:pPr>
      <w:r>
        <w:rPr>
          <w:rFonts w:eastAsiaTheme="minorEastAsia"/>
          <w:sz w:val="24"/>
          <w:szCs w:val="24"/>
        </w:rPr>
        <w:t>I</w:t>
      </w:r>
      <w:r w:rsidR="00C16BD1">
        <w:rPr>
          <w:rFonts w:eastAsiaTheme="minorEastAsia"/>
          <w:sz w:val="24"/>
          <w:szCs w:val="24"/>
        </w:rPr>
        <w:t xml:space="preserve">mprovement in maintenance could generate </w:t>
      </w:r>
      <w:r w:rsidR="00E47DEE">
        <w:rPr>
          <w:rFonts w:eastAsiaTheme="minorEastAsia"/>
          <w:sz w:val="24"/>
          <w:szCs w:val="24"/>
        </w:rPr>
        <w:t xml:space="preserve">QR </w:t>
      </w:r>
      <w:r w:rsidR="00C16BD1">
        <w:rPr>
          <w:rFonts w:eastAsiaTheme="minorEastAsia"/>
          <w:sz w:val="24"/>
          <w:szCs w:val="24"/>
        </w:rPr>
        <w:t xml:space="preserve">savings of $5 million </w:t>
      </w:r>
      <w:proofErr w:type="spellStart"/>
      <w:r w:rsidR="00C16BD1">
        <w:rPr>
          <w:rFonts w:eastAsiaTheme="minorEastAsia"/>
          <w:sz w:val="24"/>
          <w:szCs w:val="24"/>
        </w:rPr>
        <w:t>p.a</w:t>
      </w:r>
      <w:proofErr w:type="spellEnd"/>
      <w:r w:rsidR="00C16BD1">
        <w:rPr>
          <w:rFonts w:eastAsiaTheme="minorEastAsia"/>
          <w:sz w:val="24"/>
          <w:szCs w:val="24"/>
        </w:rPr>
        <w:t xml:space="preserve"> with an additional reduction of ~$30 million in </w:t>
      </w:r>
      <w:r w:rsidR="00AF4138">
        <w:rPr>
          <w:rFonts w:eastAsiaTheme="minorEastAsia"/>
          <w:sz w:val="24"/>
          <w:szCs w:val="24"/>
        </w:rPr>
        <w:t>capital expenditure. Such savings could be extrapolated for rail networks globally.</w:t>
      </w:r>
      <w:r w:rsidR="00500EA1">
        <w:rPr>
          <w:rFonts w:eastAsiaTheme="minorEastAsia"/>
          <w:sz w:val="24"/>
          <w:szCs w:val="24"/>
        </w:rPr>
        <w:t xml:space="preserve"> </w:t>
      </w:r>
      <w:r w:rsidR="00AF4138">
        <w:rPr>
          <w:rFonts w:eastAsiaTheme="minorEastAsia"/>
          <w:sz w:val="24"/>
          <w:szCs w:val="24"/>
        </w:rPr>
        <w:t xml:space="preserve">Additionally, </w:t>
      </w:r>
      <w:r w:rsidR="00B50608">
        <w:rPr>
          <w:rFonts w:eastAsiaTheme="minorEastAsia"/>
          <w:sz w:val="24"/>
          <w:szCs w:val="24"/>
        </w:rPr>
        <w:t xml:space="preserve">on a global scale, </w:t>
      </w:r>
      <w:r w:rsidR="00AF4138">
        <w:rPr>
          <w:rFonts w:eastAsiaTheme="minorEastAsia"/>
          <w:sz w:val="24"/>
          <w:szCs w:val="24"/>
        </w:rPr>
        <w:t xml:space="preserve">safety improvements </w:t>
      </w:r>
      <w:r w:rsidR="004F66C0" w:rsidRPr="004F66C0">
        <w:rPr>
          <w:rFonts w:cstheme="minorHAnsi"/>
          <w:sz w:val="24"/>
          <w:szCs w:val="24"/>
        </w:rPr>
        <w:t>via reduced accidents</w:t>
      </w:r>
      <w:r w:rsidR="00AF4138">
        <w:rPr>
          <w:rFonts w:cstheme="minorHAnsi"/>
          <w:sz w:val="24"/>
          <w:szCs w:val="24"/>
        </w:rPr>
        <w:t xml:space="preserve"> may be possible </w:t>
      </w:r>
      <w:r w:rsidR="004F66C0" w:rsidRPr="004F66C0">
        <w:rPr>
          <w:rFonts w:cstheme="minorHAnsi"/>
          <w:sz w:val="24"/>
          <w:szCs w:val="24"/>
          <w:vertAlign w:val="superscript"/>
        </w:rPr>
        <w:t>15, 16</w:t>
      </w:r>
      <w:r w:rsidR="004F66C0" w:rsidRPr="004F66C0">
        <w:rPr>
          <w:rFonts w:cstheme="minorHAnsi"/>
          <w:sz w:val="24"/>
          <w:szCs w:val="24"/>
        </w:rPr>
        <w:t>.</w:t>
      </w:r>
      <w:ins w:id="5" w:author="JJ Liu" w:date="2019-11-24T23:55:00Z">
        <w:r w:rsidR="00873244">
          <w:rPr>
            <w:rFonts w:cstheme="minorHAnsi"/>
            <w:sz w:val="24"/>
            <w:szCs w:val="24"/>
          </w:rPr>
          <w:t xml:space="preserve"> </w:t>
        </w:r>
      </w:ins>
    </w:p>
    <w:p w14:paraId="15699409" w14:textId="4AE4C4A2" w:rsidR="004F66C0" w:rsidRPr="006B2B97" w:rsidRDefault="006B2B97" w:rsidP="004F66C0">
      <w:pPr>
        <w:rPr>
          <w:rFonts w:eastAsiaTheme="minorEastAsia"/>
          <w:sz w:val="24"/>
          <w:szCs w:val="24"/>
        </w:rPr>
      </w:pPr>
      <w:r w:rsidRPr="006B2B97">
        <w:rPr>
          <w:rFonts w:eastAsiaTheme="minorEastAsia"/>
          <w:sz w:val="24"/>
          <w:szCs w:val="24"/>
        </w:rPr>
        <w:t xml:space="preserve">Figure </w:t>
      </w:r>
      <w:ins w:id="6" w:author="JJ Liu" w:date="2019-11-24T23:55:00Z">
        <w:r w:rsidR="00873244">
          <w:rPr>
            <w:rFonts w:eastAsiaTheme="minorEastAsia"/>
            <w:sz w:val="24"/>
            <w:szCs w:val="24"/>
          </w:rPr>
          <w:t>1</w:t>
        </w:r>
      </w:ins>
      <w:del w:id="7" w:author="JJ Liu" w:date="2019-11-24T23:55:00Z">
        <w:r w:rsidRPr="006B2B97" w:rsidDel="00873244">
          <w:rPr>
            <w:rFonts w:eastAsiaTheme="minorEastAsia"/>
            <w:sz w:val="24"/>
            <w:szCs w:val="24"/>
          </w:rPr>
          <w:delText>??</w:delText>
        </w:r>
      </w:del>
      <w:r w:rsidRPr="006B2B97">
        <w:rPr>
          <w:rFonts w:eastAsiaTheme="minorEastAsia"/>
          <w:sz w:val="24"/>
          <w:szCs w:val="24"/>
        </w:rPr>
        <w:t xml:space="preserve"> illustrates some key terms used throughout.</w:t>
      </w:r>
    </w:p>
    <w:p w14:paraId="4DB7F9DF" w14:textId="7D2B6BBA" w:rsidR="006B2B97" w:rsidRDefault="006B2B97" w:rsidP="006B2B97">
      <w:pPr>
        <w:jc w:val="center"/>
        <w:rPr>
          <w:rFonts w:eastAsiaTheme="minorEastAsia"/>
          <w:b/>
          <w:bCs/>
          <w:sz w:val="24"/>
          <w:szCs w:val="24"/>
        </w:rPr>
      </w:pPr>
      <w:r w:rsidRPr="006B2B97">
        <w:rPr>
          <w:noProof/>
        </w:rPr>
        <w:drawing>
          <wp:inline distT="0" distB="0" distL="0" distR="0" wp14:anchorId="3436E98C" wp14:editId="104CAA13">
            <wp:extent cx="5731510" cy="171958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79A4772B" w14:textId="45585464" w:rsidR="006B2B97" w:rsidRPr="006B2B97" w:rsidRDefault="006B2B97" w:rsidP="004F66C0">
      <w:pPr>
        <w:rPr>
          <w:rFonts w:eastAsiaTheme="minorEastAsia"/>
          <w:i/>
          <w:iCs/>
        </w:rPr>
      </w:pPr>
      <w:r w:rsidRPr="006B2B97">
        <w:rPr>
          <w:rFonts w:eastAsiaTheme="minorEastAsia"/>
          <w:i/>
          <w:iCs/>
        </w:rPr>
        <w:t xml:space="preserve">Figure </w:t>
      </w:r>
      <w:ins w:id="8" w:author="JJ Liu" w:date="2019-11-24T23:55:00Z">
        <w:r w:rsidR="00873244">
          <w:rPr>
            <w:rFonts w:eastAsiaTheme="minorEastAsia"/>
            <w:i/>
            <w:iCs/>
          </w:rPr>
          <w:t>1</w:t>
        </w:r>
      </w:ins>
      <w:del w:id="9" w:author="JJ Liu" w:date="2019-11-24T23:55:00Z">
        <w:r w:rsidRPr="006B2B97" w:rsidDel="00873244">
          <w:rPr>
            <w:rFonts w:eastAsiaTheme="minorEastAsia"/>
            <w:i/>
            <w:iCs/>
          </w:rPr>
          <w:delText>??</w:delText>
        </w:r>
      </w:del>
      <w:r w:rsidRPr="006B2B97">
        <w:rPr>
          <w:rFonts w:eastAsiaTheme="minorEastAsia"/>
          <w:i/>
          <w:iCs/>
        </w:rPr>
        <w:t>: key terms used throughout the report</w:t>
      </w:r>
      <w:r w:rsidR="00FE60B8" w:rsidRPr="00FE60B8">
        <w:rPr>
          <w:rFonts w:eastAsiaTheme="minorEastAsia"/>
          <w:i/>
          <w:iCs/>
          <w:vertAlign w:val="superscript"/>
        </w:rPr>
        <w:t>22</w:t>
      </w:r>
    </w:p>
    <w:p w14:paraId="416C967D" w14:textId="77777777" w:rsidR="006B2B97" w:rsidRDefault="006B2B97" w:rsidP="004F66C0">
      <w:pPr>
        <w:rPr>
          <w:rFonts w:eastAsiaTheme="minorEastAsia"/>
          <w:b/>
          <w:bCs/>
          <w:sz w:val="24"/>
          <w:szCs w:val="24"/>
        </w:rPr>
      </w:pPr>
    </w:p>
    <w:p w14:paraId="33AF7964" w14:textId="5B8E11D7" w:rsidR="00B13887" w:rsidRDefault="00B13887" w:rsidP="004F66C0">
      <w:pPr>
        <w:rPr>
          <w:rFonts w:eastAsiaTheme="minorEastAsia"/>
          <w:b/>
          <w:bCs/>
          <w:sz w:val="24"/>
          <w:szCs w:val="24"/>
        </w:rPr>
      </w:pPr>
      <w:r>
        <w:rPr>
          <w:rFonts w:eastAsiaTheme="minorEastAsia"/>
          <w:b/>
          <w:bCs/>
          <w:sz w:val="24"/>
          <w:szCs w:val="24"/>
        </w:rPr>
        <w:t>[2] Problem Definition</w:t>
      </w:r>
    </w:p>
    <w:p w14:paraId="75EB8506" w14:textId="394AAE05" w:rsidR="00C47492" w:rsidRDefault="00B13887" w:rsidP="004F66C0">
      <w:pPr>
        <w:rPr>
          <w:rFonts w:eastAsiaTheme="minorEastAsia"/>
          <w:sz w:val="24"/>
          <w:szCs w:val="24"/>
        </w:rPr>
      </w:pPr>
      <w:r w:rsidRPr="00B13887">
        <w:rPr>
          <w:rFonts w:eastAsiaTheme="minorEastAsia"/>
          <w:sz w:val="24"/>
          <w:szCs w:val="24"/>
        </w:rPr>
        <w:t xml:space="preserve">Project </w:t>
      </w:r>
      <w:r w:rsidR="00CF10D4">
        <w:rPr>
          <w:rFonts w:eastAsiaTheme="minorEastAsia"/>
          <w:sz w:val="24"/>
          <w:szCs w:val="24"/>
        </w:rPr>
        <w:t xml:space="preserve">scope </w:t>
      </w:r>
      <w:r w:rsidRPr="00B13887">
        <w:rPr>
          <w:rFonts w:eastAsiaTheme="minorEastAsia"/>
          <w:sz w:val="24"/>
          <w:szCs w:val="24"/>
        </w:rPr>
        <w:t>includes:</w:t>
      </w:r>
    </w:p>
    <w:p w14:paraId="69F5C8A6" w14:textId="7B9A1789" w:rsidR="00A90778" w:rsidRPr="00CF10D4" w:rsidRDefault="00A90778" w:rsidP="00FE60B8">
      <w:pPr>
        <w:pStyle w:val="ListParagraph"/>
        <w:numPr>
          <w:ilvl w:val="0"/>
          <w:numId w:val="3"/>
        </w:numPr>
        <w:rPr>
          <w:rFonts w:eastAsiaTheme="minorEastAsia"/>
          <w:sz w:val="24"/>
          <w:szCs w:val="24"/>
        </w:rPr>
      </w:pPr>
      <w:r w:rsidRPr="00CF10D4">
        <w:rPr>
          <w:rFonts w:eastAsiaTheme="minorEastAsia"/>
          <w:sz w:val="24"/>
          <w:szCs w:val="24"/>
        </w:rPr>
        <w:t>Collation of raw data from vari</w:t>
      </w:r>
      <w:r w:rsidR="00CF10D4">
        <w:rPr>
          <w:rFonts w:eastAsiaTheme="minorEastAsia"/>
          <w:sz w:val="24"/>
          <w:szCs w:val="24"/>
        </w:rPr>
        <w:t>ous</w:t>
      </w:r>
      <w:r w:rsidRPr="00CF10D4">
        <w:rPr>
          <w:rFonts w:eastAsiaTheme="minorEastAsia"/>
          <w:sz w:val="24"/>
          <w:szCs w:val="24"/>
        </w:rPr>
        <w:t xml:space="preserve"> sources (</w:t>
      </w:r>
      <w:r w:rsidR="00CF10D4" w:rsidRPr="00CF10D4">
        <w:rPr>
          <w:rFonts w:eastAsiaTheme="minorEastAsia"/>
          <w:sz w:val="24"/>
          <w:szCs w:val="24"/>
        </w:rPr>
        <w:t>e.g. ballast condition, location of drainage points etc)</w:t>
      </w:r>
      <w:r w:rsidR="007C4F81">
        <w:rPr>
          <w:rFonts w:eastAsiaTheme="minorEastAsia"/>
          <w:sz w:val="24"/>
          <w:szCs w:val="24"/>
        </w:rPr>
        <w:t xml:space="preserve"> that may </w:t>
      </w:r>
      <w:r w:rsidR="00EF3F91">
        <w:rPr>
          <w:rFonts w:eastAsiaTheme="minorEastAsia"/>
          <w:sz w:val="24"/>
          <w:szCs w:val="24"/>
        </w:rPr>
        <w:t>inform</w:t>
      </w:r>
      <w:r w:rsidR="007C4F81">
        <w:rPr>
          <w:rFonts w:eastAsiaTheme="minorEastAsia"/>
          <w:sz w:val="24"/>
          <w:szCs w:val="24"/>
        </w:rPr>
        <w:t xml:space="preserve"> track condition. </w:t>
      </w:r>
    </w:p>
    <w:p w14:paraId="00D7AA2F" w14:textId="17245834" w:rsidR="00B50608" w:rsidRPr="00466CCC" w:rsidRDefault="00B50608" w:rsidP="00FE60B8">
      <w:pPr>
        <w:pStyle w:val="ListParagraph"/>
        <w:numPr>
          <w:ilvl w:val="0"/>
          <w:numId w:val="3"/>
        </w:numPr>
        <w:rPr>
          <w:rFonts w:eastAsiaTheme="minorEastAsia" w:cstheme="minorHAnsi"/>
          <w:sz w:val="24"/>
          <w:szCs w:val="24"/>
        </w:rPr>
      </w:pPr>
      <w:r w:rsidRPr="00466CCC">
        <w:rPr>
          <w:rFonts w:eastAsiaTheme="minorEastAsia" w:cstheme="minorHAnsi"/>
          <w:sz w:val="24"/>
          <w:szCs w:val="24"/>
        </w:rPr>
        <w:t>Data manipulation:</w:t>
      </w:r>
    </w:p>
    <w:p w14:paraId="4375264F" w14:textId="2A3F755F" w:rsidR="00633EA2" w:rsidRDefault="00633EA2" w:rsidP="00FE60B8">
      <w:pPr>
        <w:pStyle w:val="paragraph"/>
        <w:numPr>
          <w:ilvl w:val="0"/>
          <w:numId w:val="21"/>
        </w:numPr>
        <w:spacing w:before="0" w:beforeAutospacing="0" w:after="0" w:afterAutospacing="0"/>
        <w:ind w:firstLine="0"/>
        <w:textAlignment w:val="baseline"/>
        <w:rPr>
          <w:rStyle w:val="eop"/>
          <w:rFonts w:asciiTheme="minorHAnsi" w:eastAsia="Yu Mincho" w:hAnsiTheme="minorHAnsi" w:cstheme="minorHAnsi"/>
        </w:rPr>
      </w:pPr>
      <w:r w:rsidRPr="00E47DEE">
        <w:rPr>
          <w:rStyle w:val="normaltextrun"/>
          <w:rFonts w:asciiTheme="minorHAnsi" w:eastAsia="Yu Mincho" w:hAnsiTheme="minorHAnsi" w:cstheme="minorHAnsi"/>
          <w:i/>
          <w:iCs/>
          <w:lang w:val="en-SG"/>
        </w:rPr>
        <w:t>Alignment of disparate features from multiple sources:</w:t>
      </w:r>
      <w:r w:rsidRPr="00466CCC">
        <w:rPr>
          <w:rStyle w:val="normaltextrun"/>
          <w:rFonts w:asciiTheme="minorHAnsi" w:eastAsia="Yu Mincho" w:hAnsiTheme="minorHAnsi" w:cstheme="minorHAnsi"/>
          <w:lang w:val="en-SG"/>
        </w:rPr>
        <w:t xml:space="preserve"> QR separated their data into multiple files, with work orders separate from Ground </w:t>
      </w:r>
      <w:r w:rsidR="00EF3F91">
        <w:rPr>
          <w:rStyle w:val="normaltextrun"/>
          <w:rFonts w:asciiTheme="minorHAnsi" w:eastAsia="Yu Mincho" w:hAnsiTheme="minorHAnsi" w:cstheme="minorHAnsi"/>
          <w:lang w:val="en-SG"/>
        </w:rPr>
        <w:t>P</w:t>
      </w:r>
      <w:r w:rsidRPr="00466CCC">
        <w:rPr>
          <w:rStyle w:val="normaltextrun"/>
          <w:rFonts w:asciiTheme="minorHAnsi" w:eastAsia="Yu Mincho" w:hAnsiTheme="minorHAnsi" w:cstheme="minorHAnsi"/>
          <w:lang w:val="en-SG"/>
        </w:rPr>
        <w:t>enetrati</w:t>
      </w:r>
      <w:r w:rsidR="00B16240">
        <w:rPr>
          <w:rStyle w:val="normaltextrun"/>
          <w:rFonts w:asciiTheme="minorHAnsi" w:eastAsia="Yu Mincho" w:hAnsiTheme="minorHAnsi" w:cstheme="minorHAnsi"/>
          <w:lang w:val="en-SG"/>
        </w:rPr>
        <w:t>ng Radar</w:t>
      </w:r>
      <w:r w:rsidRPr="00466CCC">
        <w:rPr>
          <w:rStyle w:val="normaltextrun"/>
          <w:rFonts w:asciiTheme="minorHAnsi" w:eastAsia="Yu Mincho" w:hAnsiTheme="minorHAnsi" w:cstheme="minorHAnsi"/>
          <w:lang w:val="en-SG"/>
        </w:rPr>
        <w:t xml:space="preserve"> </w:t>
      </w:r>
      <w:r w:rsidR="00EF3F91">
        <w:rPr>
          <w:rStyle w:val="normaltextrun"/>
          <w:rFonts w:asciiTheme="minorHAnsi" w:eastAsia="Yu Mincho" w:hAnsiTheme="minorHAnsi" w:cstheme="minorHAnsi"/>
          <w:lang w:val="en-SG"/>
        </w:rPr>
        <w:t xml:space="preserve">(GPR) </w:t>
      </w:r>
      <w:r w:rsidRPr="00466CCC">
        <w:rPr>
          <w:rStyle w:val="normaltextrun"/>
          <w:rFonts w:asciiTheme="minorHAnsi" w:eastAsia="Yu Mincho" w:hAnsiTheme="minorHAnsi" w:cstheme="minorHAnsi"/>
          <w:lang w:val="en-SG"/>
        </w:rPr>
        <w:t xml:space="preserve">and </w:t>
      </w:r>
      <w:r w:rsidR="00EF3F91">
        <w:rPr>
          <w:rStyle w:val="normaltextrun"/>
          <w:rFonts w:asciiTheme="minorHAnsi" w:eastAsia="Yu Mincho" w:hAnsiTheme="minorHAnsi" w:cstheme="minorHAnsi"/>
          <w:lang w:val="en-SG"/>
        </w:rPr>
        <w:t>T</w:t>
      </w:r>
      <w:r w:rsidRPr="00466CCC">
        <w:rPr>
          <w:rStyle w:val="normaltextrun"/>
          <w:rFonts w:asciiTheme="minorHAnsi" w:eastAsia="Yu Mincho" w:hAnsiTheme="minorHAnsi" w:cstheme="minorHAnsi"/>
          <w:lang w:val="en-SG"/>
        </w:rPr>
        <w:t xml:space="preserve">rack </w:t>
      </w:r>
      <w:r w:rsidR="00EF3F91">
        <w:rPr>
          <w:rStyle w:val="normaltextrun"/>
          <w:rFonts w:asciiTheme="minorHAnsi" w:eastAsia="Yu Mincho" w:hAnsiTheme="minorHAnsi" w:cstheme="minorHAnsi"/>
          <w:lang w:val="en-SG"/>
        </w:rPr>
        <w:t>R</w:t>
      </w:r>
      <w:r w:rsidRPr="00466CCC">
        <w:rPr>
          <w:rStyle w:val="normaltextrun"/>
          <w:rFonts w:asciiTheme="minorHAnsi" w:eastAsia="Yu Mincho" w:hAnsiTheme="minorHAnsi" w:cstheme="minorHAnsi"/>
          <w:lang w:val="en-SG"/>
        </w:rPr>
        <w:t xml:space="preserve">ecording </w:t>
      </w:r>
      <w:r w:rsidR="00EF3F91">
        <w:rPr>
          <w:rStyle w:val="normaltextrun"/>
          <w:rFonts w:asciiTheme="minorHAnsi" w:eastAsia="Yu Mincho" w:hAnsiTheme="minorHAnsi" w:cstheme="minorHAnsi"/>
          <w:lang w:val="en-SG"/>
        </w:rPr>
        <w:t xml:space="preserve">Car (TRC) </w:t>
      </w:r>
      <w:r w:rsidRPr="00466CCC">
        <w:rPr>
          <w:rStyle w:val="normaltextrun"/>
          <w:rFonts w:asciiTheme="minorHAnsi" w:eastAsia="Yu Mincho" w:hAnsiTheme="minorHAnsi" w:cstheme="minorHAnsi"/>
          <w:lang w:val="en-SG"/>
        </w:rPr>
        <w:t>data respectively. The track recording files were further segmented into multiple track ID and time of collection. To compile the data into a master file, common indices are required. </w:t>
      </w:r>
      <w:r w:rsidRPr="00466CCC">
        <w:rPr>
          <w:rStyle w:val="eop"/>
          <w:rFonts w:asciiTheme="minorHAnsi" w:eastAsia="Yu Mincho" w:hAnsiTheme="minorHAnsi" w:cstheme="minorHAnsi"/>
        </w:rPr>
        <w:t> </w:t>
      </w:r>
    </w:p>
    <w:p w14:paraId="5F868451" w14:textId="56219FF4" w:rsidR="00DF784E" w:rsidRPr="00466CCC" w:rsidRDefault="00DF784E" w:rsidP="00FE60B8">
      <w:pPr>
        <w:pStyle w:val="paragraph"/>
        <w:numPr>
          <w:ilvl w:val="0"/>
          <w:numId w:val="21"/>
        </w:numPr>
        <w:spacing w:before="0" w:beforeAutospacing="0" w:after="0" w:afterAutospacing="0"/>
        <w:ind w:firstLine="0"/>
        <w:textAlignment w:val="baseline"/>
        <w:rPr>
          <w:rFonts w:asciiTheme="minorHAnsi" w:eastAsia="Yu Mincho" w:hAnsiTheme="minorHAnsi" w:cstheme="minorHAnsi"/>
        </w:rPr>
      </w:pPr>
      <w:r w:rsidRPr="00DF784E">
        <w:rPr>
          <w:rFonts w:asciiTheme="minorHAnsi" w:eastAsia="Yu Mincho" w:hAnsiTheme="minorHAnsi" w:cstheme="minorHAnsi"/>
          <w:i/>
          <w:iCs/>
          <w:lang w:val="en-SG"/>
        </w:rPr>
        <w:t>Identification of useful features, outliers and meaningful response variables:</w:t>
      </w:r>
      <w:r w:rsidRPr="00DF784E">
        <w:rPr>
          <w:rFonts w:asciiTheme="minorHAnsi" w:eastAsia="Yu Mincho" w:hAnsiTheme="minorHAnsi" w:cstheme="minorHAnsi"/>
          <w:lang w:val="en-SG"/>
        </w:rPr>
        <w:t xml:space="preserve"> Due to the comparatively large number of features to time points available, feature selection is imperative to prevent over-fitting. To this end, the project utilised LASSO regression and the P-values derived from Linear Regression to select a subset of features. The </w:t>
      </w:r>
      <w:r w:rsidRPr="00DF784E">
        <w:rPr>
          <w:rFonts w:asciiTheme="minorHAnsi" w:eastAsia="Yu Mincho" w:hAnsiTheme="minorHAnsi" w:cstheme="minorHAnsi"/>
          <w:lang w:val="en-SG"/>
        </w:rPr>
        <w:lastRenderedPageBreak/>
        <w:t>advantage of LASSO over PCA</w:t>
      </w:r>
      <w:r w:rsidRPr="00DF784E">
        <w:rPr>
          <w:rFonts w:asciiTheme="minorHAnsi" w:eastAsia="Yu Mincho" w:hAnsiTheme="minorHAnsi" w:cstheme="minorHAnsi"/>
          <w:vertAlign w:val="superscript"/>
          <w:lang w:val="en-SG"/>
        </w:rPr>
        <w:t>5</w:t>
      </w:r>
      <w:r w:rsidRPr="00DF784E">
        <w:rPr>
          <w:rFonts w:asciiTheme="minorHAnsi" w:eastAsia="Yu Mincho" w:hAnsiTheme="minorHAnsi" w:cstheme="minorHAnsi"/>
          <w:lang w:val="en-SG"/>
        </w:rPr>
        <w:t xml:space="preserve"> is the</w:t>
      </w:r>
      <w:r w:rsidR="00C435C4">
        <w:rPr>
          <w:rFonts w:asciiTheme="minorHAnsi" w:eastAsia="Yu Mincho" w:hAnsiTheme="minorHAnsi" w:cstheme="minorHAnsi"/>
          <w:lang w:val="en-SG"/>
        </w:rPr>
        <w:t xml:space="preserve"> </w:t>
      </w:r>
      <w:r w:rsidRPr="00DF784E">
        <w:rPr>
          <w:rFonts w:asciiTheme="minorHAnsi" w:eastAsia="Yu Mincho" w:hAnsiTheme="minorHAnsi" w:cstheme="minorHAnsi"/>
          <w:lang w:val="en-SG"/>
        </w:rPr>
        <w:t>higher interpretability of features compared to eigenvectors in PCA. Previous studies on track recording data have conversely demonstrated utility of PCA </w:t>
      </w:r>
      <w:r w:rsidRPr="00DF784E">
        <w:rPr>
          <w:rFonts w:asciiTheme="minorHAnsi" w:eastAsia="Yu Mincho" w:hAnsiTheme="minorHAnsi" w:cstheme="minorHAnsi"/>
          <w:vertAlign w:val="superscript"/>
          <w:lang w:val="en-SG"/>
        </w:rPr>
        <w:t>10</w:t>
      </w:r>
      <w:r w:rsidRPr="00DF784E">
        <w:rPr>
          <w:rFonts w:asciiTheme="minorHAnsi" w:eastAsia="Yu Mincho" w:hAnsiTheme="minorHAnsi" w:cstheme="minorHAnsi"/>
          <w:lang w:val="en-AU"/>
        </w:rPr>
        <w:t> </w:t>
      </w:r>
    </w:p>
    <w:p w14:paraId="3D16C9B9" w14:textId="129BAAC5" w:rsidR="00633EA2" w:rsidRPr="00E47DEE" w:rsidRDefault="00633EA2" w:rsidP="00FE60B8">
      <w:pPr>
        <w:pStyle w:val="paragraph"/>
        <w:numPr>
          <w:ilvl w:val="0"/>
          <w:numId w:val="22"/>
        </w:numPr>
        <w:spacing w:before="0" w:beforeAutospacing="0" w:after="0" w:afterAutospacing="0"/>
        <w:ind w:left="0" w:firstLine="0"/>
        <w:textAlignment w:val="baseline"/>
        <w:rPr>
          <w:rFonts w:asciiTheme="minorHAnsi" w:eastAsia="Yu Mincho" w:hAnsiTheme="minorHAnsi" w:cstheme="minorHAnsi"/>
        </w:rPr>
      </w:pPr>
      <w:r w:rsidRPr="00E47DEE">
        <w:rPr>
          <w:rStyle w:val="normaltextrun"/>
          <w:rFonts w:asciiTheme="minorHAnsi" w:eastAsia="Yu Mincho" w:hAnsiTheme="minorHAnsi" w:cstheme="minorHAnsi"/>
          <w:lang w:val="en-SG"/>
        </w:rPr>
        <w:t xml:space="preserve">Applying </w:t>
      </w:r>
      <w:r w:rsidR="00C435C4">
        <w:rPr>
          <w:rStyle w:val="normaltextrun"/>
          <w:rFonts w:asciiTheme="minorHAnsi" w:eastAsia="Yu Mincho" w:hAnsiTheme="minorHAnsi" w:cstheme="minorHAnsi"/>
          <w:lang w:val="en-SG"/>
        </w:rPr>
        <w:t>M</w:t>
      </w:r>
      <w:r w:rsidRPr="00E47DEE">
        <w:rPr>
          <w:rStyle w:val="normaltextrun"/>
          <w:rFonts w:asciiTheme="minorHAnsi" w:eastAsia="Yu Mincho" w:hAnsiTheme="minorHAnsi" w:cstheme="minorHAnsi"/>
          <w:lang w:val="en-SG"/>
        </w:rPr>
        <w:t xml:space="preserve">achine </w:t>
      </w:r>
      <w:r w:rsidR="00C435C4">
        <w:rPr>
          <w:rStyle w:val="normaltextrun"/>
          <w:rFonts w:asciiTheme="minorHAnsi" w:eastAsia="Yu Mincho" w:hAnsiTheme="minorHAnsi" w:cstheme="minorHAnsi"/>
          <w:lang w:val="en-SG"/>
        </w:rPr>
        <w:t>L</w:t>
      </w:r>
      <w:r w:rsidRPr="00E47DEE">
        <w:rPr>
          <w:rStyle w:val="normaltextrun"/>
          <w:rFonts w:asciiTheme="minorHAnsi" w:eastAsia="Yu Mincho" w:hAnsiTheme="minorHAnsi" w:cstheme="minorHAnsi"/>
          <w:lang w:val="en-SG"/>
        </w:rPr>
        <w:t xml:space="preserve">earning </w:t>
      </w:r>
      <w:r w:rsidR="00C435C4">
        <w:rPr>
          <w:rStyle w:val="normaltextrun"/>
          <w:rFonts w:asciiTheme="minorHAnsi" w:eastAsia="Yu Mincho" w:hAnsiTheme="minorHAnsi" w:cstheme="minorHAnsi"/>
          <w:lang w:val="en-SG"/>
        </w:rPr>
        <w:t xml:space="preserve">(ML) </w:t>
      </w:r>
      <w:r w:rsidRPr="00E47DEE">
        <w:rPr>
          <w:rStyle w:val="normaltextrun"/>
          <w:rFonts w:asciiTheme="minorHAnsi" w:eastAsia="Yu Mincho" w:hAnsiTheme="minorHAnsi" w:cstheme="minorHAnsi"/>
          <w:lang w:val="en-SG"/>
        </w:rPr>
        <w:t>algorithms to predict on collected data</w:t>
      </w:r>
      <w:del w:id="10" w:author="JJ Liu" w:date="2019-11-24T23:56:00Z">
        <w:r w:rsidRPr="00E47DEE" w:rsidDel="00873244">
          <w:rPr>
            <w:rStyle w:val="normaltextrun"/>
            <w:rFonts w:asciiTheme="minorHAnsi" w:eastAsia="Yu Mincho" w:hAnsiTheme="minorHAnsi" w:cstheme="minorHAnsi"/>
            <w:lang w:val="en-SG"/>
          </w:rPr>
          <w:delText xml:space="preserve"> and deriving insights from the results</w:delText>
        </w:r>
      </w:del>
      <w:bookmarkStart w:id="11" w:name="_Hlk23751786"/>
      <w:r w:rsidR="00E47DEE" w:rsidRPr="00E47DEE">
        <w:rPr>
          <w:rFonts w:asciiTheme="minorHAnsi" w:eastAsia="Yu Mincho" w:hAnsiTheme="minorHAnsi" w:cstheme="minorHAnsi"/>
          <w:lang w:val="en-AU"/>
        </w:rPr>
        <w:t>.</w:t>
      </w:r>
      <w:bookmarkEnd w:id="11"/>
      <w:r w:rsidRPr="00E47DEE">
        <w:rPr>
          <w:rStyle w:val="normaltextrun"/>
          <w:rFonts w:asciiTheme="minorHAnsi" w:eastAsia="Yu Mincho" w:hAnsiTheme="minorHAnsi" w:cstheme="minorHAnsi"/>
          <w:lang w:val="en-SG"/>
        </w:rPr>
        <w:t> </w:t>
      </w:r>
      <w:ins w:id="12" w:author="JJ Liu" w:date="2019-11-24T23:56:00Z">
        <w:r w:rsidR="00873244">
          <w:rPr>
            <w:rStyle w:val="normaltextrun"/>
            <w:rFonts w:asciiTheme="minorHAnsi" w:eastAsia="Yu Mincho" w:hAnsiTheme="minorHAnsi" w:cstheme="minorHAnsi"/>
            <w:lang w:val="en-SG"/>
          </w:rPr>
          <w:t>The current report focuses o</w:t>
        </w:r>
      </w:ins>
      <w:ins w:id="13" w:author="JJ Liu" w:date="2019-11-24T23:57:00Z">
        <w:r w:rsidR="00873244">
          <w:rPr>
            <w:rStyle w:val="normaltextrun"/>
            <w:rFonts w:asciiTheme="minorHAnsi" w:eastAsia="Yu Mincho" w:hAnsiTheme="minorHAnsi" w:cstheme="minorHAnsi"/>
            <w:lang w:val="en-SG"/>
          </w:rPr>
          <w:t>n predicting future track geometry and maintenance work.</w:t>
        </w:r>
      </w:ins>
      <w:r w:rsidRPr="00E47DEE">
        <w:rPr>
          <w:rStyle w:val="eop"/>
          <w:rFonts w:asciiTheme="minorHAnsi" w:eastAsia="Yu Mincho" w:hAnsiTheme="minorHAnsi" w:cstheme="minorHAnsi"/>
        </w:rPr>
        <w:t> </w:t>
      </w:r>
    </w:p>
    <w:p w14:paraId="2E459D38" w14:textId="7CD61D48" w:rsidR="00633EA2" w:rsidRPr="00466CCC" w:rsidRDefault="00A557DB" w:rsidP="00FE60B8">
      <w:pPr>
        <w:pStyle w:val="paragraph"/>
        <w:numPr>
          <w:ilvl w:val="0"/>
          <w:numId w:val="23"/>
        </w:numPr>
        <w:spacing w:before="0" w:beforeAutospacing="0" w:after="0" w:afterAutospacing="0"/>
        <w:ind w:left="0" w:firstLine="0"/>
        <w:textAlignment w:val="baseline"/>
        <w:rPr>
          <w:rFonts w:asciiTheme="minorHAnsi" w:eastAsia="Yu Mincho" w:hAnsiTheme="minorHAnsi" w:cstheme="minorHAnsi"/>
        </w:rPr>
      </w:pPr>
      <w:r>
        <w:rPr>
          <w:rStyle w:val="normaltextrun"/>
          <w:rFonts w:asciiTheme="minorHAnsi" w:eastAsia="Yu Mincho" w:hAnsiTheme="minorHAnsi" w:cstheme="minorHAnsi"/>
          <w:lang w:val="en-SG"/>
        </w:rPr>
        <w:t>I</w:t>
      </w:r>
      <w:r w:rsidR="00633EA2" w:rsidRPr="00466CCC">
        <w:rPr>
          <w:rStyle w:val="normaltextrun"/>
          <w:rFonts w:asciiTheme="minorHAnsi" w:eastAsia="Yu Mincho" w:hAnsiTheme="minorHAnsi" w:cstheme="minorHAnsi"/>
          <w:lang w:val="en-SG"/>
        </w:rPr>
        <w:t>nteractive visualizations </w:t>
      </w:r>
      <w:r>
        <w:rPr>
          <w:rStyle w:val="normaltextrun"/>
          <w:rFonts w:asciiTheme="minorHAnsi" w:eastAsia="Yu Mincho" w:hAnsiTheme="minorHAnsi" w:cstheme="minorHAnsi"/>
          <w:lang w:val="en-SG"/>
        </w:rPr>
        <w:t xml:space="preserve">provide insights into QR’s data that may </w:t>
      </w:r>
      <w:r w:rsidR="00466CCC">
        <w:rPr>
          <w:rStyle w:val="normaltextrun"/>
          <w:rFonts w:asciiTheme="minorHAnsi" w:eastAsia="Yu Mincho" w:hAnsiTheme="minorHAnsi" w:cstheme="minorHAnsi"/>
          <w:lang w:val="en-SG"/>
        </w:rPr>
        <w:t>assist</w:t>
      </w:r>
      <w:r w:rsidR="00633EA2" w:rsidRPr="00466CCC">
        <w:rPr>
          <w:rStyle w:val="normaltextrun"/>
          <w:rFonts w:asciiTheme="minorHAnsi" w:eastAsia="Yu Mincho" w:hAnsiTheme="minorHAnsi" w:cstheme="minorHAnsi"/>
          <w:lang w:val="en-SG"/>
        </w:rPr>
        <w:t> decision making.</w:t>
      </w:r>
      <w:r w:rsidR="00633EA2" w:rsidRPr="00466CCC">
        <w:rPr>
          <w:rStyle w:val="eop"/>
          <w:rFonts w:asciiTheme="minorHAnsi" w:eastAsia="Yu Mincho" w:hAnsiTheme="minorHAnsi" w:cstheme="minorHAnsi"/>
        </w:rPr>
        <w:t> </w:t>
      </w:r>
    </w:p>
    <w:p w14:paraId="3FE829E2" w14:textId="77777777" w:rsidR="00E47DEE" w:rsidRDefault="00E47DEE" w:rsidP="004F66C0">
      <w:pPr>
        <w:rPr>
          <w:rFonts w:eastAsiaTheme="minorEastAsia"/>
          <w:b/>
          <w:bCs/>
          <w:sz w:val="24"/>
          <w:szCs w:val="24"/>
        </w:rPr>
      </w:pPr>
    </w:p>
    <w:p w14:paraId="28DB2223" w14:textId="1F5F6A8C" w:rsidR="00CF10D4" w:rsidRPr="008E1D2C" w:rsidRDefault="008E1D2C" w:rsidP="004F66C0">
      <w:pPr>
        <w:rPr>
          <w:rFonts w:eastAsiaTheme="minorEastAsia"/>
          <w:b/>
          <w:bCs/>
          <w:sz w:val="24"/>
          <w:szCs w:val="24"/>
        </w:rPr>
      </w:pPr>
      <w:r w:rsidRPr="008E1D2C">
        <w:rPr>
          <w:rFonts w:eastAsiaTheme="minorEastAsia"/>
          <w:b/>
          <w:bCs/>
          <w:sz w:val="24"/>
          <w:szCs w:val="24"/>
        </w:rPr>
        <w:t>[3] Survey</w:t>
      </w:r>
      <w:ins w:id="14" w:author="Marcus Salouk" w:date="2019-11-25T09:17:00Z">
        <w:r w:rsidR="00C10DF6">
          <w:rPr>
            <w:rFonts w:eastAsiaTheme="minorEastAsia"/>
            <w:b/>
            <w:bCs/>
            <w:sz w:val="24"/>
            <w:szCs w:val="24"/>
          </w:rPr>
          <w:t xml:space="preserve"> Overview</w:t>
        </w:r>
      </w:ins>
    </w:p>
    <w:p w14:paraId="090D11C5" w14:textId="3AFFC49B" w:rsidR="00D32034" w:rsidRPr="007864D1" w:rsidRDefault="7199BB02" w:rsidP="7199BB02">
      <w:pPr>
        <w:rPr>
          <w:rFonts w:eastAsiaTheme="minorEastAsia"/>
          <w:sz w:val="24"/>
          <w:szCs w:val="24"/>
        </w:rPr>
      </w:pPr>
      <w:r w:rsidRPr="007864D1">
        <w:rPr>
          <w:rFonts w:eastAsiaTheme="minorEastAsia"/>
          <w:sz w:val="24"/>
          <w:szCs w:val="24"/>
        </w:rPr>
        <w:t>M</w:t>
      </w:r>
      <w:r w:rsidR="00DD359B">
        <w:rPr>
          <w:rFonts w:eastAsiaTheme="minorEastAsia"/>
          <w:sz w:val="24"/>
          <w:szCs w:val="24"/>
        </w:rPr>
        <w:t>ost</w:t>
      </w:r>
      <w:r w:rsidRPr="007864D1">
        <w:rPr>
          <w:rFonts w:eastAsiaTheme="minorEastAsia"/>
          <w:sz w:val="24"/>
          <w:szCs w:val="24"/>
        </w:rPr>
        <w:t xml:space="preserve"> research in machine learning for the rail industry relate</w:t>
      </w:r>
      <w:r w:rsidR="00311366">
        <w:rPr>
          <w:rFonts w:eastAsiaTheme="minorEastAsia"/>
          <w:sz w:val="24"/>
          <w:szCs w:val="24"/>
        </w:rPr>
        <w:t>s</w:t>
      </w:r>
      <w:r w:rsidRPr="007864D1">
        <w:rPr>
          <w:rFonts w:eastAsiaTheme="minorEastAsia"/>
          <w:sz w:val="24"/>
          <w:szCs w:val="24"/>
        </w:rPr>
        <w:t xml:space="preserve"> to rollingstock and rail</w:t>
      </w:r>
      <w:r w:rsidR="00DD359B">
        <w:rPr>
          <w:rFonts w:eastAsiaTheme="minorEastAsia"/>
          <w:sz w:val="24"/>
          <w:szCs w:val="24"/>
        </w:rPr>
        <w:t xml:space="preserve"> </w:t>
      </w:r>
      <w:r w:rsidR="00CE767C">
        <w:rPr>
          <w:rFonts w:eastAsiaTheme="minorEastAsia"/>
          <w:sz w:val="24"/>
          <w:szCs w:val="24"/>
        </w:rPr>
        <w:t xml:space="preserve">condition, </w:t>
      </w:r>
      <w:r w:rsidR="00DD359B">
        <w:rPr>
          <w:rFonts w:eastAsiaTheme="minorEastAsia"/>
          <w:sz w:val="24"/>
          <w:szCs w:val="24"/>
        </w:rPr>
        <w:t>not ballast</w:t>
      </w:r>
      <w:r w:rsidR="00CE767C">
        <w:rPr>
          <w:rFonts w:eastAsiaTheme="minorEastAsia"/>
          <w:sz w:val="24"/>
          <w:szCs w:val="24"/>
        </w:rPr>
        <w:t xml:space="preserve"> or track geometry which is the focus of the Project</w:t>
      </w:r>
      <w:r w:rsidRPr="007864D1">
        <w:rPr>
          <w:rFonts w:eastAsiaTheme="minorEastAsia"/>
          <w:sz w:val="24"/>
          <w:szCs w:val="24"/>
        </w:rPr>
        <w:t xml:space="preserve">. </w:t>
      </w:r>
    </w:p>
    <w:p w14:paraId="33160B53" w14:textId="612EE76D" w:rsidR="00D32034" w:rsidRDefault="7199BB02" w:rsidP="7199BB02">
      <w:pPr>
        <w:rPr>
          <w:rFonts w:eastAsiaTheme="minorEastAsia"/>
          <w:sz w:val="24"/>
          <w:szCs w:val="24"/>
        </w:rPr>
      </w:pPr>
      <w:proofErr w:type="spellStart"/>
      <w:r w:rsidRPr="007864D1">
        <w:rPr>
          <w:rFonts w:eastAsiaTheme="minorEastAsia"/>
          <w:sz w:val="24"/>
          <w:szCs w:val="24"/>
        </w:rPr>
        <w:t>Nakhaee</w:t>
      </w:r>
      <w:proofErr w:type="spellEnd"/>
      <w:r w:rsidRPr="007864D1">
        <w:rPr>
          <w:rFonts w:eastAsiaTheme="minorEastAsia"/>
          <w:sz w:val="24"/>
          <w:szCs w:val="24"/>
        </w:rPr>
        <w:t xml:space="preserve"> et al</w:t>
      </w:r>
      <w:r w:rsidRPr="007864D1">
        <w:rPr>
          <w:rFonts w:eastAsiaTheme="minorEastAsia"/>
          <w:sz w:val="24"/>
          <w:szCs w:val="24"/>
          <w:vertAlign w:val="superscript"/>
        </w:rPr>
        <w:t>13</w:t>
      </w:r>
      <w:r w:rsidRPr="007864D1">
        <w:rPr>
          <w:rFonts w:eastAsiaTheme="minorEastAsia"/>
          <w:sz w:val="24"/>
          <w:szCs w:val="24"/>
        </w:rPr>
        <w:t xml:space="preserve">, </w:t>
      </w:r>
      <w:r w:rsidR="00DD359B">
        <w:rPr>
          <w:rFonts w:eastAsiaTheme="minorEastAsia"/>
          <w:sz w:val="24"/>
          <w:szCs w:val="24"/>
        </w:rPr>
        <w:t>employ</w:t>
      </w:r>
      <w:r w:rsidRPr="007864D1">
        <w:rPr>
          <w:rFonts w:eastAsiaTheme="minorEastAsia"/>
          <w:sz w:val="24"/>
          <w:szCs w:val="24"/>
        </w:rPr>
        <w:t xml:space="preserve"> deep learning algorithms </w:t>
      </w:r>
      <w:r w:rsidR="008E1D2C">
        <w:rPr>
          <w:rFonts w:eastAsiaTheme="minorEastAsia"/>
          <w:sz w:val="24"/>
          <w:szCs w:val="24"/>
        </w:rPr>
        <w:t>to</w:t>
      </w:r>
      <w:r w:rsidRPr="007864D1">
        <w:rPr>
          <w:rFonts w:eastAsiaTheme="minorEastAsia"/>
          <w:sz w:val="24"/>
          <w:szCs w:val="24"/>
        </w:rPr>
        <w:t xml:space="preserve"> detect structural defects in rail (</w:t>
      </w:r>
      <w:r w:rsidR="008E1D2C">
        <w:rPr>
          <w:rFonts w:eastAsiaTheme="minorEastAsia"/>
          <w:sz w:val="24"/>
          <w:szCs w:val="24"/>
        </w:rPr>
        <w:t>not</w:t>
      </w:r>
      <w:r w:rsidRPr="007864D1">
        <w:rPr>
          <w:rFonts w:eastAsiaTheme="minorEastAsia"/>
          <w:sz w:val="24"/>
          <w:szCs w:val="24"/>
        </w:rPr>
        <w:t xml:space="preserve"> ballast). Several impediments were </w:t>
      </w:r>
      <w:r w:rsidR="00DD359B">
        <w:rPr>
          <w:rFonts w:eastAsiaTheme="minorEastAsia"/>
          <w:sz w:val="24"/>
          <w:szCs w:val="24"/>
        </w:rPr>
        <w:t>identified</w:t>
      </w:r>
      <w:r w:rsidRPr="007864D1">
        <w:rPr>
          <w:rFonts w:eastAsiaTheme="minorEastAsia"/>
          <w:sz w:val="24"/>
          <w:szCs w:val="24"/>
        </w:rPr>
        <w:t>:</w:t>
      </w:r>
    </w:p>
    <w:p w14:paraId="29025E33" w14:textId="77777777" w:rsidR="007C4F81" w:rsidRPr="007C4F81" w:rsidRDefault="007C4F81" w:rsidP="00FE60B8">
      <w:pPr>
        <w:pStyle w:val="ListParagraph"/>
        <w:numPr>
          <w:ilvl w:val="0"/>
          <w:numId w:val="24"/>
        </w:numPr>
        <w:rPr>
          <w:rFonts w:eastAsiaTheme="minorEastAsia"/>
          <w:sz w:val="24"/>
          <w:szCs w:val="24"/>
        </w:rPr>
      </w:pPr>
      <w:r w:rsidRPr="007C4F81">
        <w:rPr>
          <w:rFonts w:eastAsiaTheme="minorEastAsia"/>
          <w:sz w:val="24"/>
          <w:szCs w:val="24"/>
        </w:rPr>
        <w:t>Class imbalance: as the vast majority (&gt;99%) of rail is non-defective, classifiers are biased.</w:t>
      </w:r>
    </w:p>
    <w:p w14:paraId="5F712826" w14:textId="0608B387" w:rsidR="007C4F81" w:rsidRDefault="007C4F81" w:rsidP="00FE60B8">
      <w:pPr>
        <w:pStyle w:val="ListParagraph"/>
        <w:numPr>
          <w:ilvl w:val="0"/>
          <w:numId w:val="24"/>
        </w:numPr>
        <w:rPr>
          <w:rFonts w:eastAsiaTheme="minorEastAsia"/>
          <w:sz w:val="24"/>
          <w:szCs w:val="24"/>
        </w:rPr>
      </w:pPr>
      <w:r>
        <w:rPr>
          <w:rFonts w:eastAsiaTheme="minorEastAsia"/>
          <w:sz w:val="24"/>
          <w:szCs w:val="24"/>
        </w:rPr>
        <w:t>Availability of labelled datasets: it is time- and skill-intensive to label thousands of kilometres of rail.</w:t>
      </w:r>
    </w:p>
    <w:p w14:paraId="7EE81B1A" w14:textId="51A83325" w:rsidR="007C4F81" w:rsidRPr="007C4F81" w:rsidRDefault="007C4F81" w:rsidP="00FE60B8">
      <w:pPr>
        <w:pStyle w:val="ListParagraph"/>
        <w:numPr>
          <w:ilvl w:val="0"/>
          <w:numId w:val="24"/>
        </w:numPr>
        <w:rPr>
          <w:rFonts w:eastAsiaTheme="minorEastAsia"/>
          <w:sz w:val="24"/>
          <w:szCs w:val="24"/>
        </w:rPr>
      </w:pPr>
      <w:r>
        <w:rPr>
          <w:rFonts w:eastAsiaTheme="minorEastAsia"/>
          <w:sz w:val="24"/>
          <w:szCs w:val="24"/>
        </w:rPr>
        <w:t xml:space="preserve">Model </w:t>
      </w:r>
      <w:proofErr w:type="spellStart"/>
      <w:r>
        <w:rPr>
          <w:rFonts w:eastAsiaTheme="minorEastAsia"/>
          <w:sz w:val="24"/>
          <w:szCs w:val="24"/>
        </w:rPr>
        <w:t>explainability</w:t>
      </w:r>
      <w:proofErr w:type="spellEnd"/>
      <w:r>
        <w:rPr>
          <w:rFonts w:eastAsiaTheme="minorEastAsia"/>
          <w:sz w:val="24"/>
          <w:szCs w:val="24"/>
        </w:rPr>
        <w:t>: algorithms typically utilise “black box” solutions, such as convolutional neural networks, which are difficult to debug and explain to management.</w:t>
      </w:r>
    </w:p>
    <w:p w14:paraId="4BAD6106" w14:textId="784B6A0C" w:rsidR="00DA42AC" w:rsidRDefault="7199BB02" w:rsidP="7199BB02">
      <w:pPr>
        <w:rPr>
          <w:rFonts w:eastAsiaTheme="minorEastAsia"/>
          <w:sz w:val="24"/>
          <w:szCs w:val="24"/>
        </w:rPr>
      </w:pPr>
      <w:proofErr w:type="spellStart"/>
      <w:r w:rsidRPr="007864D1">
        <w:rPr>
          <w:rFonts w:eastAsiaTheme="minorEastAsia"/>
          <w:sz w:val="24"/>
          <w:szCs w:val="24"/>
        </w:rPr>
        <w:t>Hajizadeh</w:t>
      </w:r>
      <w:proofErr w:type="spellEnd"/>
      <w:r w:rsidRPr="007864D1">
        <w:rPr>
          <w:rFonts w:eastAsiaTheme="minorEastAsia"/>
          <w:sz w:val="24"/>
          <w:szCs w:val="24"/>
        </w:rPr>
        <w:t xml:space="preserve"> et al.</w:t>
      </w:r>
      <w:r w:rsidRPr="007864D1">
        <w:rPr>
          <w:rFonts w:eastAsiaTheme="minorEastAsia"/>
          <w:sz w:val="24"/>
          <w:szCs w:val="24"/>
          <w:vertAlign w:val="superscript"/>
        </w:rPr>
        <w:t>9</w:t>
      </w:r>
      <w:r w:rsidRPr="007864D1">
        <w:rPr>
          <w:rFonts w:eastAsiaTheme="minorEastAsia"/>
          <w:sz w:val="24"/>
          <w:szCs w:val="24"/>
        </w:rPr>
        <w:t xml:space="preserve"> addressed the first two issues propos</w:t>
      </w:r>
      <w:r w:rsidR="008E1D2C">
        <w:rPr>
          <w:rFonts w:eastAsiaTheme="minorEastAsia"/>
          <w:sz w:val="24"/>
          <w:szCs w:val="24"/>
        </w:rPr>
        <w:t>ing</w:t>
      </w:r>
      <w:r w:rsidRPr="007864D1">
        <w:rPr>
          <w:rFonts w:eastAsiaTheme="minorEastAsia"/>
          <w:sz w:val="24"/>
          <w:szCs w:val="24"/>
        </w:rPr>
        <w:t xml:space="preserve"> minority over-sampling with noise to balance the labels</w:t>
      </w:r>
      <w:r w:rsidR="00CE767C">
        <w:rPr>
          <w:rFonts w:eastAsiaTheme="minorEastAsia"/>
          <w:sz w:val="24"/>
          <w:szCs w:val="24"/>
        </w:rPr>
        <w:t xml:space="preserve"> thereby reducing bias</w:t>
      </w:r>
      <w:r w:rsidRPr="007864D1">
        <w:rPr>
          <w:rFonts w:eastAsiaTheme="minorEastAsia"/>
          <w:sz w:val="24"/>
          <w:szCs w:val="24"/>
        </w:rPr>
        <w:t>. They also propose using semi-supervised techniques to counter the lack of labelled data.</w:t>
      </w:r>
    </w:p>
    <w:p w14:paraId="00304AD2" w14:textId="77777777" w:rsidR="00CE767C" w:rsidRPr="007864D1" w:rsidRDefault="00CE767C" w:rsidP="7199BB02">
      <w:pPr>
        <w:rPr>
          <w:rFonts w:eastAsiaTheme="minorEastAsia"/>
          <w:sz w:val="24"/>
          <w:szCs w:val="24"/>
        </w:rPr>
      </w:pPr>
    </w:p>
    <w:p w14:paraId="3F8C6AE7" w14:textId="59154EE2" w:rsidR="00542436" w:rsidRPr="00542436" w:rsidRDefault="00542436" w:rsidP="7199BB02">
      <w:pPr>
        <w:rPr>
          <w:rFonts w:eastAsiaTheme="minorEastAsia"/>
          <w:b/>
          <w:bCs/>
          <w:sz w:val="24"/>
          <w:szCs w:val="24"/>
        </w:rPr>
      </w:pPr>
      <w:r w:rsidRPr="00542436">
        <w:rPr>
          <w:rFonts w:eastAsiaTheme="minorEastAsia"/>
          <w:b/>
          <w:bCs/>
          <w:sz w:val="24"/>
          <w:szCs w:val="24"/>
        </w:rPr>
        <w:t>[4] Intuition</w:t>
      </w:r>
    </w:p>
    <w:p w14:paraId="398B744E" w14:textId="5B4088DB" w:rsidR="00542436" w:rsidRDefault="002D6D1E" w:rsidP="7199BB02">
      <w:pPr>
        <w:rPr>
          <w:rFonts w:eastAsiaTheme="minorEastAsia"/>
          <w:sz w:val="24"/>
          <w:szCs w:val="24"/>
        </w:rPr>
      </w:pPr>
      <w:r>
        <w:rPr>
          <w:rFonts w:eastAsiaTheme="minorEastAsia"/>
          <w:sz w:val="24"/>
          <w:szCs w:val="24"/>
        </w:rPr>
        <w:t>The Project enhance</w:t>
      </w:r>
      <w:r w:rsidR="00B16240">
        <w:rPr>
          <w:rFonts w:eastAsiaTheme="minorEastAsia"/>
          <w:sz w:val="24"/>
          <w:szCs w:val="24"/>
        </w:rPr>
        <w:t>s</w:t>
      </w:r>
      <w:r>
        <w:rPr>
          <w:rFonts w:eastAsiaTheme="minorEastAsia"/>
          <w:sz w:val="24"/>
          <w:szCs w:val="24"/>
        </w:rPr>
        <w:t xml:space="preserve"> current practices within QR:</w:t>
      </w:r>
    </w:p>
    <w:p w14:paraId="6AA66EDE" w14:textId="65BAF17D" w:rsidR="00D11902" w:rsidRPr="00D64F6C" w:rsidRDefault="00D11902" w:rsidP="00FE60B8">
      <w:pPr>
        <w:pStyle w:val="ListParagraph"/>
        <w:numPr>
          <w:ilvl w:val="0"/>
          <w:numId w:val="4"/>
        </w:numPr>
        <w:rPr>
          <w:rFonts w:eastAsiaTheme="minorEastAsia"/>
          <w:sz w:val="24"/>
          <w:szCs w:val="24"/>
        </w:rPr>
      </w:pPr>
      <w:r w:rsidRPr="00D64F6C">
        <w:rPr>
          <w:rFonts w:eastAsiaTheme="minorEastAsia"/>
          <w:sz w:val="24"/>
          <w:szCs w:val="24"/>
        </w:rPr>
        <w:t>QR assesses ballast condition primarily via:</w:t>
      </w:r>
    </w:p>
    <w:p w14:paraId="6BB305C3" w14:textId="5E08E124" w:rsidR="00D11902" w:rsidRPr="00D64F6C" w:rsidRDefault="00D11902" w:rsidP="00FE60B8">
      <w:pPr>
        <w:pStyle w:val="ListParagraph"/>
        <w:numPr>
          <w:ilvl w:val="1"/>
          <w:numId w:val="4"/>
        </w:numPr>
        <w:rPr>
          <w:rFonts w:eastAsiaTheme="minorEastAsia"/>
          <w:sz w:val="24"/>
          <w:szCs w:val="24"/>
        </w:rPr>
      </w:pPr>
      <w:r w:rsidRPr="00D64F6C">
        <w:rPr>
          <w:rFonts w:eastAsiaTheme="minorEastAsia"/>
          <w:sz w:val="24"/>
          <w:szCs w:val="24"/>
        </w:rPr>
        <w:t>TRC data captured quarterly which measures rail geometry</w:t>
      </w:r>
      <w:r w:rsidR="00500EA1">
        <w:rPr>
          <w:rFonts w:eastAsiaTheme="minorEastAsia"/>
          <w:sz w:val="24"/>
          <w:szCs w:val="24"/>
        </w:rPr>
        <w:t>.</w:t>
      </w:r>
      <w:r w:rsidR="00D64F6C" w:rsidRPr="00D64F6C">
        <w:rPr>
          <w:rFonts w:eastAsiaTheme="minorEastAsia"/>
          <w:sz w:val="24"/>
          <w:szCs w:val="24"/>
        </w:rPr>
        <w:t xml:space="preserve"> </w:t>
      </w:r>
    </w:p>
    <w:p w14:paraId="73AFDD13" w14:textId="3EB6A3A7" w:rsidR="00D64F6C" w:rsidRPr="00D64F6C" w:rsidRDefault="00C435C4" w:rsidP="00FE60B8">
      <w:pPr>
        <w:pStyle w:val="ListParagraph"/>
        <w:numPr>
          <w:ilvl w:val="1"/>
          <w:numId w:val="4"/>
        </w:numPr>
        <w:rPr>
          <w:rFonts w:eastAsiaTheme="minorEastAsia"/>
          <w:sz w:val="24"/>
          <w:szCs w:val="24"/>
        </w:rPr>
      </w:pPr>
      <w:r>
        <w:rPr>
          <w:rFonts w:eastAsiaTheme="minorEastAsia"/>
          <w:sz w:val="24"/>
          <w:szCs w:val="24"/>
        </w:rPr>
        <w:t>GPR</w:t>
      </w:r>
      <w:r w:rsidR="00D64F6C" w:rsidRPr="00D64F6C">
        <w:rPr>
          <w:rFonts w:eastAsiaTheme="minorEastAsia"/>
          <w:sz w:val="24"/>
          <w:szCs w:val="24"/>
        </w:rPr>
        <w:t xml:space="preserve"> collected every </w:t>
      </w:r>
      <w:r w:rsidR="00B16240">
        <w:rPr>
          <w:rFonts w:eastAsiaTheme="minorEastAsia"/>
          <w:sz w:val="24"/>
          <w:szCs w:val="24"/>
        </w:rPr>
        <w:t>~</w:t>
      </w:r>
      <w:r w:rsidR="00D64F6C" w:rsidRPr="00D64F6C">
        <w:rPr>
          <w:rFonts w:eastAsiaTheme="minorEastAsia"/>
          <w:sz w:val="24"/>
          <w:szCs w:val="24"/>
        </w:rPr>
        <w:t>3 years</w:t>
      </w:r>
      <w:r w:rsidR="00500EA1">
        <w:rPr>
          <w:rFonts w:eastAsiaTheme="minorEastAsia"/>
          <w:sz w:val="24"/>
          <w:szCs w:val="24"/>
        </w:rPr>
        <w:t>.</w:t>
      </w:r>
      <w:r w:rsidR="00D64F6C" w:rsidRPr="00D64F6C">
        <w:rPr>
          <w:rFonts w:eastAsiaTheme="minorEastAsia"/>
          <w:sz w:val="24"/>
          <w:szCs w:val="24"/>
        </w:rPr>
        <w:t xml:space="preserve"> </w:t>
      </w:r>
    </w:p>
    <w:p w14:paraId="323AE3D5" w14:textId="5F7B1AE1" w:rsidR="00D11902" w:rsidRPr="00D64F6C" w:rsidRDefault="00500EA1" w:rsidP="00FE60B8">
      <w:pPr>
        <w:pStyle w:val="ListParagraph"/>
        <w:numPr>
          <w:ilvl w:val="1"/>
          <w:numId w:val="4"/>
        </w:numPr>
        <w:rPr>
          <w:rFonts w:eastAsiaTheme="minorEastAsia"/>
          <w:sz w:val="24"/>
          <w:szCs w:val="24"/>
        </w:rPr>
      </w:pPr>
      <w:r>
        <w:rPr>
          <w:rFonts w:eastAsiaTheme="minorEastAsia"/>
          <w:sz w:val="24"/>
          <w:szCs w:val="24"/>
        </w:rPr>
        <w:t xml:space="preserve">As </w:t>
      </w:r>
      <w:r w:rsidR="00D11902" w:rsidRPr="00D64F6C">
        <w:rPr>
          <w:rFonts w:eastAsiaTheme="minorEastAsia"/>
          <w:sz w:val="24"/>
          <w:szCs w:val="24"/>
        </w:rPr>
        <w:t>Q</w:t>
      </w:r>
      <w:r w:rsidR="00D64F6C" w:rsidRPr="00D64F6C">
        <w:rPr>
          <w:rFonts w:eastAsiaTheme="minorEastAsia"/>
          <w:sz w:val="24"/>
          <w:szCs w:val="24"/>
        </w:rPr>
        <w:t>R</w:t>
      </w:r>
      <w:r w:rsidR="00D11902" w:rsidRPr="00D64F6C">
        <w:rPr>
          <w:rFonts w:eastAsiaTheme="minorEastAsia"/>
          <w:sz w:val="24"/>
          <w:szCs w:val="24"/>
        </w:rPr>
        <w:t>’s network extends over 6,600 kms</w:t>
      </w:r>
      <w:r w:rsidR="006A111D">
        <w:rPr>
          <w:rFonts w:eastAsiaTheme="minorEastAsia"/>
          <w:sz w:val="24"/>
          <w:szCs w:val="24"/>
        </w:rPr>
        <w:t xml:space="preserve"> </w:t>
      </w:r>
      <w:r w:rsidR="00D11902" w:rsidRPr="00D64F6C">
        <w:rPr>
          <w:rFonts w:eastAsiaTheme="minorEastAsia"/>
          <w:sz w:val="24"/>
          <w:szCs w:val="24"/>
          <w:vertAlign w:val="superscript"/>
        </w:rPr>
        <w:t>17</w:t>
      </w:r>
      <w:r w:rsidR="00D11902" w:rsidRPr="00D64F6C">
        <w:rPr>
          <w:rFonts w:eastAsiaTheme="minorEastAsia"/>
          <w:sz w:val="24"/>
          <w:szCs w:val="24"/>
        </w:rPr>
        <w:t>, the quantity of data collected includes 10 million TRC data points split across 16 features and ~350,000 GPR data points split across 22 features</w:t>
      </w:r>
      <w:r>
        <w:rPr>
          <w:rFonts w:eastAsiaTheme="minorEastAsia"/>
          <w:sz w:val="24"/>
          <w:szCs w:val="24"/>
        </w:rPr>
        <w:t>.</w:t>
      </w:r>
    </w:p>
    <w:p w14:paraId="5817DF20" w14:textId="770A71E8" w:rsidR="00B16240" w:rsidRDefault="008763CA" w:rsidP="7199BB02">
      <w:pPr>
        <w:rPr>
          <w:rFonts w:eastAsiaTheme="minorEastAsia"/>
          <w:sz w:val="24"/>
          <w:szCs w:val="24"/>
        </w:rPr>
      </w:pPr>
      <w:r>
        <w:rPr>
          <w:rFonts w:eastAsiaTheme="minorEastAsia"/>
          <w:sz w:val="24"/>
          <w:szCs w:val="24"/>
        </w:rPr>
        <w:t>Since m</w:t>
      </w:r>
      <w:r w:rsidR="00D64F6C" w:rsidRPr="008763CA">
        <w:rPr>
          <w:rFonts w:eastAsiaTheme="minorEastAsia"/>
          <w:sz w:val="24"/>
          <w:szCs w:val="24"/>
        </w:rPr>
        <w:t>uch of the current analysis undertaken by QR involves manual comparison of TRC and GPR data</w:t>
      </w:r>
      <w:r>
        <w:rPr>
          <w:rFonts w:eastAsiaTheme="minorEastAsia"/>
          <w:sz w:val="24"/>
          <w:szCs w:val="24"/>
        </w:rPr>
        <w:t>, it is</w:t>
      </w:r>
      <w:r w:rsidR="00D64F6C" w:rsidRPr="008763CA">
        <w:rPr>
          <w:rFonts w:eastAsiaTheme="minorEastAsia"/>
          <w:sz w:val="24"/>
          <w:szCs w:val="24"/>
        </w:rPr>
        <w:t xml:space="preserve"> highly labour and time intensive</w:t>
      </w:r>
      <w:r w:rsidR="00500EA1" w:rsidRPr="008763CA">
        <w:rPr>
          <w:rFonts w:eastAsiaTheme="minorEastAsia"/>
          <w:sz w:val="24"/>
          <w:szCs w:val="24"/>
        </w:rPr>
        <w:t>.</w:t>
      </w:r>
      <w:r>
        <w:rPr>
          <w:rFonts w:eastAsiaTheme="minorEastAsia"/>
          <w:sz w:val="24"/>
          <w:szCs w:val="24"/>
        </w:rPr>
        <w:t xml:space="preserve"> </w:t>
      </w:r>
      <w:r w:rsidR="00D64F6C" w:rsidRPr="008763CA">
        <w:rPr>
          <w:rFonts w:eastAsiaTheme="minorEastAsia"/>
          <w:sz w:val="24"/>
          <w:szCs w:val="24"/>
        </w:rPr>
        <w:t>The Project introduce</w:t>
      </w:r>
      <w:r w:rsidR="00C435C4">
        <w:rPr>
          <w:rFonts w:eastAsiaTheme="minorEastAsia"/>
          <w:sz w:val="24"/>
          <w:szCs w:val="24"/>
        </w:rPr>
        <w:t>s</w:t>
      </w:r>
      <w:r w:rsidR="00D64F6C" w:rsidRPr="008763CA">
        <w:rPr>
          <w:rFonts w:eastAsiaTheme="minorEastAsia"/>
          <w:sz w:val="24"/>
          <w:szCs w:val="24"/>
        </w:rPr>
        <w:t xml:space="preserve"> </w:t>
      </w:r>
      <w:r w:rsidR="00B16240">
        <w:rPr>
          <w:rFonts w:eastAsiaTheme="minorEastAsia"/>
          <w:sz w:val="24"/>
          <w:szCs w:val="24"/>
        </w:rPr>
        <w:t xml:space="preserve">interactive visualisations to improve the inspection process </w:t>
      </w:r>
      <w:r w:rsidR="00C435C4">
        <w:rPr>
          <w:rFonts w:eastAsiaTheme="minorEastAsia"/>
          <w:sz w:val="24"/>
          <w:szCs w:val="24"/>
        </w:rPr>
        <w:t xml:space="preserve">across multiple datasets </w:t>
      </w:r>
      <w:r w:rsidR="00B16240">
        <w:rPr>
          <w:rFonts w:eastAsiaTheme="minorEastAsia"/>
          <w:sz w:val="24"/>
          <w:szCs w:val="24"/>
        </w:rPr>
        <w:t xml:space="preserve">and </w:t>
      </w:r>
      <w:r w:rsidR="00D64F6C" w:rsidRPr="008763CA">
        <w:rPr>
          <w:rFonts w:eastAsiaTheme="minorEastAsia"/>
          <w:sz w:val="24"/>
          <w:szCs w:val="24"/>
        </w:rPr>
        <w:t>Machine Learning to enhance predictive power</w:t>
      </w:r>
      <w:r w:rsidR="00B16240">
        <w:rPr>
          <w:rFonts w:eastAsiaTheme="minorEastAsia"/>
          <w:sz w:val="24"/>
          <w:szCs w:val="24"/>
        </w:rPr>
        <w:t>.</w:t>
      </w:r>
    </w:p>
    <w:p w14:paraId="0765495A" w14:textId="6079BE67" w:rsidR="004E6962" w:rsidRPr="008763CA" w:rsidRDefault="00B16240" w:rsidP="008763CA">
      <w:pPr>
        <w:rPr>
          <w:rFonts w:eastAsiaTheme="minorEastAsia"/>
          <w:sz w:val="24"/>
          <w:szCs w:val="24"/>
        </w:rPr>
      </w:pPr>
      <w:r>
        <w:rPr>
          <w:rFonts w:eastAsiaTheme="minorEastAsia"/>
          <w:sz w:val="24"/>
          <w:szCs w:val="24"/>
        </w:rPr>
        <w:t>The processes employed by the Project extend</w:t>
      </w:r>
      <w:r w:rsidR="002A7149">
        <w:rPr>
          <w:rFonts w:eastAsiaTheme="minorEastAsia"/>
          <w:sz w:val="24"/>
          <w:szCs w:val="24"/>
        </w:rPr>
        <w:t>s</w:t>
      </w:r>
      <w:r>
        <w:rPr>
          <w:rFonts w:eastAsiaTheme="minorEastAsia"/>
          <w:sz w:val="24"/>
          <w:szCs w:val="24"/>
        </w:rPr>
        <w:t xml:space="preserve"> </w:t>
      </w:r>
      <w:r w:rsidR="008763CA">
        <w:rPr>
          <w:rFonts w:eastAsiaTheme="minorEastAsia"/>
          <w:sz w:val="24"/>
          <w:szCs w:val="24"/>
        </w:rPr>
        <w:t>current methods within the industry.</w:t>
      </w:r>
      <w:r>
        <w:rPr>
          <w:rFonts w:eastAsiaTheme="minorEastAsia"/>
          <w:sz w:val="24"/>
          <w:szCs w:val="24"/>
        </w:rPr>
        <w:t xml:space="preserve"> </w:t>
      </w:r>
      <w:r w:rsidR="004E6962" w:rsidRPr="008763CA">
        <w:rPr>
          <w:rFonts w:eastAsiaTheme="minorEastAsia"/>
          <w:sz w:val="24"/>
          <w:szCs w:val="24"/>
        </w:rPr>
        <w:t>Much of current research is focused on locomotives and rail</w:t>
      </w:r>
      <w:r w:rsidR="00500EA1" w:rsidRPr="008763CA">
        <w:rPr>
          <w:rFonts w:eastAsiaTheme="minorEastAsia"/>
          <w:sz w:val="24"/>
          <w:szCs w:val="24"/>
        </w:rPr>
        <w:t xml:space="preserve"> condition</w:t>
      </w:r>
      <w:r w:rsidR="004E6962" w:rsidRPr="008763CA">
        <w:rPr>
          <w:rFonts w:eastAsiaTheme="minorEastAsia"/>
          <w:sz w:val="24"/>
          <w:szCs w:val="24"/>
        </w:rPr>
        <w:t xml:space="preserve">. By contrast, the Project is focussed on </w:t>
      </w:r>
      <w:r w:rsidR="00500EA1" w:rsidRPr="008763CA">
        <w:rPr>
          <w:rFonts w:eastAsiaTheme="minorEastAsia"/>
          <w:sz w:val="24"/>
          <w:szCs w:val="24"/>
        </w:rPr>
        <w:t xml:space="preserve">track geometry which is a proxy for </w:t>
      </w:r>
      <w:r w:rsidR="004E6962" w:rsidRPr="008763CA">
        <w:rPr>
          <w:rFonts w:eastAsiaTheme="minorEastAsia"/>
          <w:sz w:val="24"/>
          <w:szCs w:val="24"/>
        </w:rPr>
        <w:t>ballast</w:t>
      </w:r>
      <w:r w:rsidR="00500EA1" w:rsidRPr="008763CA">
        <w:rPr>
          <w:rFonts w:eastAsiaTheme="minorEastAsia"/>
          <w:sz w:val="24"/>
          <w:szCs w:val="24"/>
        </w:rPr>
        <w:t xml:space="preserve"> quality</w:t>
      </w:r>
      <w:r w:rsidR="004E6962" w:rsidRPr="008763CA">
        <w:rPr>
          <w:rFonts w:eastAsiaTheme="minorEastAsia"/>
          <w:sz w:val="24"/>
          <w:szCs w:val="24"/>
        </w:rPr>
        <w:t>.</w:t>
      </w:r>
      <w:r w:rsidR="008763CA">
        <w:rPr>
          <w:rFonts w:eastAsiaTheme="minorEastAsia"/>
          <w:sz w:val="24"/>
          <w:szCs w:val="24"/>
        </w:rPr>
        <w:t xml:space="preserve"> </w:t>
      </w:r>
      <w:r w:rsidR="004E6962" w:rsidRPr="008763CA">
        <w:rPr>
          <w:rFonts w:eastAsiaTheme="minorEastAsia"/>
          <w:sz w:val="24"/>
          <w:szCs w:val="24"/>
        </w:rPr>
        <w:t>While Sharma</w:t>
      </w:r>
      <w:r w:rsidR="004E6962" w:rsidRPr="008763CA">
        <w:rPr>
          <w:rFonts w:eastAsiaTheme="minorEastAsia"/>
          <w:sz w:val="24"/>
          <w:szCs w:val="24"/>
          <w:vertAlign w:val="superscript"/>
        </w:rPr>
        <w:t>19</w:t>
      </w:r>
      <w:r w:rsidR="004E6962" w:rsidRPr="008763CA">
        <w:rPr>
          <w:rFonts w:eastAsiaTheme="minorEastAsia"/>
          <w:sz w:val="24"/>
          <w:szCs w:val="24"/>
        </w:rPr>
        <w:t xml:space="preserve"> focussed on </w:t>
      </w:r>
      <w:r w:rsidR="004E6962" w:rsidRPr="008763CA">
        <w:rPr>
          <w:rFonts w:eastAsiaTheme="minorEastAsia"/>
          <w:sz w:val="24"/>
          <w:szCs w:val="24"/>
        </w:rPr>
        <w:lastRenderedPageBreak/>
        <w:t xml:space="preserve">track geometry and utilised Markov Decision Processes to monitor maintenance actions, he only considered major defects that violate regulations. By contrast, the Project seeks to identify </w:t>
      </w:r>
      <w:r w:rsidR="004E6962" w:rsidRPr="008763CA">
        <w:rPr>
          <w:rFonts w:eastAsiaTheme="minorEastAsia"/>
          <w:i/>
          <w:iCs/>
          <w:sz w:val="24"/>
          <w:szCs w:val="24"/>
        </w:rPr>
        <w:t>any</w:t>
      </w:r>
      <w:r w:rsidR="004E6962" w:rsidRPr="008763CA">
        <w:rPr>
          <w:rFonts w:eastAsiaTheme="minorEastAsia"/>
          <w:sz w:val="24"/>
          <w:szCs w:val="24"/>
        </w:rPr>
        <w:t xml:space="preserve"> degradation in ballast</w:t>
      </w:r>
      <w:r w:rsidR="00500EA1" w:rsidRPr="008763CA">
        <w:rPr>
          <w:rFonts w:eastAsiaTheme="minorEastAsia"/>
          <w:sz w:val="24"/>
          <w:szCs w:val="24"/>
        </w:rPr>
        <w:t xml:space="preserve"> and </w:t>
      </w:r>
      <w:r w:rsidR="00500EA1" w:rsidRPr="008763CA">
        <w:rPr>
          <w:rFonts w:eastAsiaTheme="minorEastAsia"/>
          <w:i/>
          <w:iCs/>
          <w:sz w:val="24"/>
          <w:szCs w:val="24"/>
        </w:rPr>
        <w:t>predict future ballast condition</w:t>
      </w:r>
      <w:r>
        <w:rPr>
          <w:rFonts w:eastAsiaTheme="minorEastAsia"/>
          <w:i/>
          <w:iCs/>
          <w:sz w:val="24"/>
          <w:szCs w:val="24"/>
        </w:rPr>
        <w:t xml:space="preserve"> for all rail segments</w:t>
      </w:r>
      <w:r w:rsidR="004E6962" w:rsidRPr="008763CA">
        <w:rPr>
          <w:rFonts w:eastAsiaTheme="minorEastAsia"/>
          <w:sz w:val="24"/>
          <w:szCs w:val="24"/>
        </w:rPr>
        <w:t>.</w:t>
      </w:r>
    </w:p>
    <w:p w14:paraId="7A26121D" w14:textId="2968F72C" w:rsidR="00AD642B" w:rsidRDefault="007A4E81" w:rsidP="7199BB02">
      <w:pPr>
        <w:rPr>
          <w:rFonts w:eastAsiaTheme="minorEastAsia"/>
          <w:sz w:val="24"/>
          <w:szCs w:val="24"/>
        </w:rPr>
      </w:pPr>
      <w:r>
        <w:rPr>
          <w:rFonts w:eastAsiaTheme="minorEastAsia"/>
          <w:sz w:val="24"/>
          <w:szCs w:val="24"/>
        </w:rPr>
        <w:t xml:space="preserve">Based on the survey of literature, it </w:t>
      </w:r>
      <w:r w:rsidR="00326FEE">
        <w:rPr>
          <w:rFonts w:eastAsiaTheme="minorEastAsia"/>
          <w:sz w:val="24"/>
          <w:szCs w:val="24"/>
        </w:rPr>
        <w:t>wa</w:t>
      </w:r>
      <w:r>
        <w:rPr>
          <w:rFonts w:eastAsiaTheme="minorEastAsia"/>
          <w:sz w:val="24"/>
          <w:szCs w:val="24"/>
        </w:rPr>
        <w:t>s believed the Project could be successful in utilising GPR data to predict rail geometry (a proxy for ballast condition)</w:t>
      </w:r>
      <w:r w:rsidR="008763CA">
        <w:rPr>
          <w:rFonts w:eastAsiaTheme="minorEastAsia"/>
          <w:sz w:val="24"/>
          <w:szCs w:val="24"/>
        </w:rPr>
        <w:t>, as:</w:t>
      </w:r>
    </w:p>
    <w:p w14:paraId="0E87FDC0" w14:textId="77777777" w:rsidR="00AD642B" w:rsidRPr="00466CCC" w:rsidRDefault="007A4E81" w:rsidP="00FE60B8">
      <w:pPr>
        <w:pStyle w:val="ListParagraph"/>
        <w:numPr>
          <w:ilvl w:val="0"/>
          <w:numId w:val="20"/>
        </w:numPr>
        <w:rPr>
          <w:rFonts w:eastAsiaTheme="minorEastAsia"/>
          <w:sz w:val="24"/>
          <w:szCs w:val="24"/>
        </w:rPr>
      </w:pPr>
      <w:r w:rsidRPr="00466CCC">
        <w:rPr>
          <w:rFonts w:eastAsiaTheme="minorEastAsia"/>
          <w:sz w:val="24"/>
          <w:szCs w:val="24"/>
        </w:rPr>
        <w:t xml:space="preserve">GPR is a proven technology for evaluating ballast condition </w:t>
      </w:r>
      <w:r w:rsidRPr="00466CCC">
        <w:rPr>
          <w:rFonts w:eastAsiaTheme="minorEastAsia"/>
          <w:sz w:val="24"/>
          <w:szCs w:val="24"/>
          <w:vertAlign w:val="superscript"/>
        </w:rPr>
        <w:t>6,7,8,14</w:t>
      </w:r>
    </w:p>
    <w:p w14:paraId="298470A6" w14:textId="77777777" w:rsidR="00AD642B" w:rsidRPr="00466CCC" w:rsidRDefault="00AD642B" w:rsidP="00FE60B8">
      <w:pPr>
        <w:pStyle w:val="ListParagraph"/>
        <w:numPr>
          <w:ilvl w:val="0"/>
          <w:numId w:val="20"/>
        </w:numPr>
        <w:rPr>
          <w:rFonts w:eastAsiaTheme="minorEastAsia"/>
          <w:sz w:val="24"/>
          <w:szCs w:val="24"/>
        </w:rPr>
      </w:pPr>
      <w:r w:rsidRPr="00466CCC">
        <w:rPr>
          <w:rFonts w:eastAsiaTheme="minorEastAsia"/>
          <w:sz w:val="24"/>
          <w:szCs w:val="24"/>
        </w:rPr>
        <w:t>i</w:t>
      </w:r>
      <w:r w:rsidR="007A4E81" w:rsidRPr="00466CCC">
        <w:rPr>
          <w:rFonts w:eastAsiaTheme="minorEastAsia"/>
          <w:sz w:val="24"/>
          <w:szCs w:val="24"/>
        </w:rPr>
        <w:t xml:space="preserve">t has been demonstrated ~100% classification accuracy can be achieved using an SVM classifier </w:t>
      </w:r>
      <w:r w:rsidR="007A4E81" w:rsidRPr="00466CCC">
        <w:rPr>
          <w:rFonts w:eastAsiaTheme="minorEastAsia"/>
          <w:sz w:val="24"/>
          <w:szCs w:val="24"/>
          <w:vertAlign w:val="superscript"/>
        </w:rPr>
        <w:t>3,4</w:t>
      </w:r>
      <w:r w:rsidR="007A4E81" w:rsidRPr="00466CCC">
        <w:rPr>
          <w:rFonts w:eastAsiaTheme="minorEastAsia"/>
          <w:sz w:val="24"/>
          <w:szCs w:val="24"/>
        </w:rPr>
        <w:t xml:space="preserve"> to detect soiling </w:t>
      </w:r>
      <w:r w:rsidR="007A4E81" w:rsidRPr="00466CCC">
        <w:rPr>
          <w:rFonts w:eastAsiaTheme="minorEastAsia"/>
          <w:sz w:val="24"/>
          <w:szCs w:val="24"/>
          <w:vertAlign w:val="superscript"/>
        </w:rPr>
        <w:t>18</w:t>
      </w:r>
    </w:p>
    <w:p w14:paraId="44EE7AD4" w14:textId="367F1A29" w:rsidR="007A4E81" w:rsidRPr="00466CCC" w:rsidRDefault="004E75A5" w:rsidP="00FE60B8">
      <w:pPr>
        <w:pStyle w:val="ListParagraph"/>
        <w:numPr>
          <w:ilvl w:val="0"/>
          <w:numId w:val="20"/>
        </w:numPr>
        <w:rPr>
          <w:rFonts w:eastAsiaTheme="minorEastAsia"/>
          <w:sz w:val="24"/>
          <w:szCs w:val="24"/>
        </w:rPr>
      </w:pPr>
      <w:r w:rsidRPr="00466CCC">
        <w:rPr>
          <w:rFonts w:eastAsiaTheme="minorEastAsia"/>
          <w:sz w:val="24"/>
          <w:szCs w:val="24"/>
        </w:rPr>
        <w:t xml:space="preserve">fractal analysis on vertical TRC data has shown a moderate correlation with ballast fouling, indicating that TRC data is an indirect measure for ballast condition </w:t>
      </w:r>
      <w:r w:rsidRPr="00466CCC">
        <w:rPr>
          <w:rFonts w:eastAsiaTheme="minorEastAsia"/>
          <w:sz w:val="24"/>
          <w:szCs w:val="24"/>
          <w:vertAlign w:val="superscript"/>
        </w:rPr>
        <w:t>1</w:t>
      </w:r>
      <w:r w:rsidR="007A4E81" w:rsidRPr="00466CCC">
        <w:rPr>
          <w:rFonts w:eastAsiaTheme="minorEastAsia"/>
          <w:sz w:val="24"/>
          <w:szCs w:val="24"/>
        </w:rPr>
        <w:t xml:space="preserve"> </w:t>
      </w:r>
    </w:p>
    <w:p w14:paraId="3506748D" w14:textId="77777777" w:rsidR="00361CC9" w:rsidRDefault="00361CC9">
      <w:pPr>
        <w:rPr>
          <w:rFonts w:eastAsiaTheme="minorEastAsia"/>
          <w:b/>
          <w:bCs/>
          <w:sz w:val="24"/>
          <w:szCs w:val="24"/>
        </w:rPr>
      </w:pPr>
    </w:p>
    <w:p w14:paraId="64792296" w14:textId="17182738" w:rsidR="00592B8E" w:rsidRDefault="00592B8E" w:rsidP="7199BB02">
      <w:pPr>
        <w:rPr>
          <w:rFonts w:eastAsiaTheme="minorEastAsia"/>
          <w:b/>
          <w:bCs/>
          <w:sz w:val="24"/>
          <w:szCs w:val="24"/>
        </w:rPr>
      </w:pPr>
      <w:r w:rsidRPr="00A47F9B">
        <w:rPr>
          <w:rFonts w:eastAsiaTheme="minorEastAsia"/>
          <w:b/>
          <w:bCs/>
          <w:sz w:val="24"/>
          <w:szCs w:val="24"/>
        </w:rPr>
        <w:t>[5] Approach</w:t>
      </w:r>
      <w:r w:rsidR="00837A66">
        <w:rPr>
          <w:rFonts w:eastAsiaTheme="minorEastAsia"/>
          <w:b/>
          <w:bCs/>
          <w:sz w:val="24"/>
          <w:szCs w:val="24"/>
        </w:rPr>
        <w:t xml:space="preserve"> and </w:t>
      </w:r>
      <w:r w:rsidR="00A47F9B" w:rsidRPr="00A47F9B">
        <w:rPr>
          <w:rFonts w:eastAsiaTheme="minorEastAsia"/>
          <w:b/>
          <w:bCs/>
          <w:sz w:val="24"/>
          <w:szCs w:val="24"/>
        </w:rPr>
        <w:t>Innovations</w:t>
      </w:r>
    </w:p>
    <w:p w14:paraId="4857363D" w14:textId="619D0600" w:rsidR="00EE32F4" w:rsidRPr="00466CCC" w:rsidRDefault="00EE32F4" w:rsidP="7199BB02">
      <w:pPr>
        <w:rPr>
          <w:rFonts w:eastAsiaTheme="minorEastAsia"/>
          <w:sz w:val="24"/>
          <w:szCs w:val="24"/>
        </w:rPr>
      </w:pPr>
      <w:r w:rsidRPr="00466CCC">
        <w:rPr>
          <w:rFonts w:eastAsiaTheme="minorEastAsia"/>
          <w:sz w:val="24"/>
          <w:szCs w:val="24"/>
        </w:rPr>
        <w:t xml:space="preserve">The project </w:t>
      </w:r>
      <w:r w:rsidR="002A7149">
        <w:rPr>
          <w:rFonts w:eastAsiaTheme="minorEastAsia"/>
          <w:sz w:val="24"/>
          <w:szCs w:val="24"/>
        </w:rPr>
        <w:t>uses</w:t>
      </w:r>
      <w:r w:rsidRPr="00466CCC">
        <w:rPr>
          <w:rFonts w:eastAsiaTheme="minorEastAsia"/>
          <w:sz w:val="24"/>
          <w:szCs w:val="24"/>
        </w:rPr>
        <w:t xml:space="preserve"> Machine Learning for enhanced predicti</w:t>
      </w:r>
      <w:r w:rsidR="002A7149">
        <w:rPr>
          <w:rFonts w:eastAsiaTheme="minorEastAsia"/>
          <w:sz w:val="24"/>
          <w:szCs w:val="24"/>
        </w:rPr>
        <w:t xml:space="preserve">ons </w:t>
      </w:r>
      <w:r w:rsidRPr="00466CCC">
        <w:rPr>
          <w:rFonts w:eastAsiaTheme="minorEastAsia"/>
          <w:sz w:val="24"/>
          <w:szCs w:val="24"/>
        </w:rPr>
        <w:t xml:space="preserve">and interactive visualisations for </w:t>
      </w:r>
      <w:r>
        <w:rPr>
          <w:rFonts w:eastAsiaTheme="minorEastAsia"/>
          <w:sz w:val="24"/>
          <w:szCs w:val="24"/>
        </w:rPr>
        <w:t>efficient</w:t>
      </w:r>
      <w:r w:rsidRPr="00466CCC">
        <w:rPr>
          <w:rFonts w:eastAsiaTheme="minorEastAsia"/>
          <w:sz w:val="24"/>
          <w:szCs w:val="24"/>
        </w:rPr>
        <w:t xml:space="preserve"> analysis and </w:t>
      </w:r>
      <w:r>
        <w:rPr>
          <w:rFonts w:eastAsiaTheme="minorEastAsia"/>
          <w:sz w:val="24"/>
          <w:szCs w:val="24"/>
        </w:rPr>
        <w:t xml:space="preserve">effective </w:t>
      </w:r>
      <w:r w:rsidRPr="00466CCC">
        <w:rPr>
          <w:rFonts w:eastAsiaTheme="minorEastAsia"/>
          <w:sz w:val="24"/>
          <w:szCs w:val="24"/>
        </w:rPr>
        <w:t>communication.</w:t>
      </w:r>
    </w:p>
    <w:p w14:paraId="11B99469" w14:textId="254430DC" w:rsidR="00EE5783" w:rsidRDefault="00EE32F4" w:rsidP="00EE5783">
      <w:pPr>
        <w:rPr>
          <w:rFonts w:eastAsiaTheme="minorEastAsia"/>
          <w:b/>
          <w:bCs/>
          <w:sz w:val="24"/>
          <w:szCs w:val="24"/>
        </w:rPr>
      </w:pPr>
      <w:r>
        <w:rPr>
          <w:rFonts w:eastAsiaTheme="minorEastAsia"/>
          <w:b/>
          <w:bCs/>
          <w:sz w:val="24"/>
          <w:szCs w:val="24"/>
        </w:rPr>
        <w:t xml:space="preserve">[5.1] </w:t>
      </w:r>
      <w:r w:rsidR="00EE5783">
        <w:rPr>
          <w:rFonts w:eastAsiaTheme="minorEastAsia"/>
          <w:b/>
          <w:bCs/>
          <w:sz w:val="24"/>
          <w:szCs w:val="24"/>
        </w:rPr>
        <w:t>Innovations</w:t>
      </w:r>
    </w:p>
    <w:p w14:paraId="18CA609D" w14:textId="45C88755" w:rsidR="002165C0" w:rsidRPr="00556F47" w:rsidRDefault="00556F47" w:rsidP="00EE5783">
      <w:pPr>
        <w:rPr>
          <w:rFonts w:eastAsiaTheme="minorEastAsia"/>
          <w:sz w:val="24"/>
          <w:szCs w:val="24"/>
        </w:rPr>
      </w:pPr>
      <w:r w:rsidRPr="00556F47">
        <w:rPr>
          <w:rFonts w:eastAsiaTheme="minorEastAsia"/>
          <w:sz w:val="24"/>
          <w:szCs w:val="24"/>
        </w:rPr>
        <w:t xml:space="preserve">Key innovations include: </w:t>
      </w:r>
    </w:p>
    <w:p w14:paraId="2D5C5ABA" w14:textId="77777777" w:rsidR="00EE32F4" w:rsidRDefault="00C129B5" w:rsidP="00FE60B8">
      <w:pPr>
        <w:numPr>
          <w:ilvl w:val="0"/>
          <w:numId w:val="2"/>
        </w:numPr>
        <w:rPr>
          <w:rFonts w:eastAsiaTheme="minorEastAsia"/>
          <w:sz w:val="24"/>
          <w:szCs w:val="24"/>
        </w:rPr>
      </w:pPr>
      <w:r w:rsidRPr="00466CCC">
        <w:rPr>
          <w:rFonts w:eastAsiaTheme="minorEastAsia"/>
          <w:i/>
          <w:iCs/>
          <w:sz w:val="24"/>
          <w:szCs w:val="24"/>
        </w:rPr>
        <w:t>Augmenting current “heatmap” processes:</w:t>
      </w:r>
      <w:r w:rsidRPr="00C129B5">
        <w:rPr>
          <w:rFonts w:eastAsiaTheme="minorEastAsia"/>
          <w:sz w:val="24"/>
          <w:szCs w:val="24"/>
        </w:rPr>
        <w:t xml:space="preserve"> </w:t>
      </w:r>
    </w:p>
    <w:p w14:paraId="14954DC7" w14:textId="665947C4" w:rsidR="00EE32F4" w:rsidRDefault="00242C8C" w:rsidP="00FE60B8">
      <w:pPr>
        <w:numPr>
          <w:ilvl w:val="1"/>
          <w:numId w:val="2"/>
        </w:numPr>
        <w:rPr>
          <w:rFonts w:eastAsiaTheme="minorEastAsia"/>
          <w:sz w:val="24"/>
          <w:szCs w:val="24"/>
        </w:rPr>
      </w:pPr>
      <w:r>
        <w:rPr>
          <w:rFonts w:eastAsiaTheme="minorEastAsia"/>
          <w:sz w:val="24"/>
          <w:szCs w:val="24"/>
        </w:rPr>
        <w:t>Aligning</w:t>
      </w:r>
      <w:r w:rsidR="00EE32F4" w:rsidRPr="00C129B5">
        <w:rPr>
          <w:rFonts w:eastAsiaTheme="minorEastAsia"/>
          <w:sz w:val="24"/>
          <w:szCs w:val="24"/>
        </w:rPr>
        <w:t xml:space="preserve"> </w:t>
      </w:r>
      <w:r w:rsidR="00C129B5" w:rsidRPr="00C129B5">
        <w:rPr>
          <w:rFonts w:eastAsiaTheme="minorEastAsia"/>
          <w:sz w:val="24"/>
          <w:szCs w:val="24"/>
        </w:rPr>
        <w:t>TRC</w:t>
      </w:r>
      <w:r w:rsidR="0050630B">
        <w:rPr>
          <w:rFonts w:eastAsiaTheme="minorEastAsia"/>
          <w:sz w:val="24"/>
          <w:szCs w:val="24"/>
        </w:rPr>
        <w:t xml:space="preserve">, </w:t>
      </w:r>
      <w:r w:rsidR="00C129B5" w:rsidRPr="00C129B5">
        <w:rPr>
          <w:rFonts w:eastAsiaTheme="minorEastAsia"/>
          <w:sz w:val="24"/>
          <w:szCs w:val="24"/>
        </w:rPr>
        <w:t>GPR</w:t>
      </w:r>
      <w:r w:rsidR="0050630B">
        <w:rPr>
          <w:rFonts w:eastAsiaTheme="minorEastAsia"/>
          <w:sz w:val="24"/>
          <w:szCs w:val="24"/>
        </w:rPr>
        <w:t>, work order and drainage</w:t>
      </w:r>
      <w:r w:rsidR="00C129B5" w:rsidRPr="00C129B5">
        <w:rPr>
          <w:rFonts w:eastAsiaTheme="minorEastAsia"/>
          <w:sz w:val="24"/>
          <w:szCs w:val="24"/>
        </w:rPr>
        <w:t xml:space="preserve"> data for comparable sections of track</w:t>
      </w:r>
    </w:p>
    <w:p w14:paraId="1A381EBB" w14:textId="47EB2FB4" w:rsidR="00C129B5" w:rsidRPr="00C129B5" w:rsidRDefault="00EE32F4" w:rsidP="00FE60B8">
      <w:pPr>
        <w:numPr>
          <w:ilvl w:val="1"/>
          <w:numId w:val="2"/>
        </w:numPr>
        <w:rPr>
          <w:rFonts w:eastAsiaTheme="minorEastAsia"/>
          <w:sz w:val="24"/>
          <w:szCs w:val="24"/>
        </w:rPr>
      </w:pPr>
      <w:r>
        <w:rPr>
          <w:rFonts w:eastAsiaTheme="minorEastAsia"/>
          <w:sz w:val="24"/>
          <w:szCs w:val="24"/>
        </w:rPr>
        <w:t>A</w:t>
      </w:r>
      <w:r w:rsidRPr="00C129B5">
        <w:rPr>
          <w:rFonts w:eastAsiaTheme="minorEastAsia"/>
          <w:sz w:val="24"/>
          <w:szCs w:val="24"/>
        </w:rPr>
        <w:t>utomat</w:t>
      </w:r>
      <w:r>
        <w:rPr>
          <w:rFonts w:eastAsiaTheme="minorEastAsia"/>
          <w:sz w:val="24"/>
          <w:szCs w:val="24"/>
        </w:rPr>
        <w:t>ing</w:t>
      </w:r>
      <w:r w:rsidRPr="00C129B5">
        <w:rPr>
          <w:rFonts w:eastAsiaTheme="minorEastAsia"/>
          <w:sz w:val="24"/>
          <w:szCs w:val="24"/>
        </w:rPr>
        <w:t xml:space="preserve"> </w:t>
      </w:r>
      <w:r w:rsidR="00C129B5" w:rsidRPr="00C129B5">
        <w:rPr>
          <w:rFonts w:eastAsiaTheme="minorEastAsia"/>
          <w:sz w:val="24"/>
          <w:szCs w:val="24"/>
        </w:rPr>
        <w:t>the variance calculations to visually identify degradation in geometry</w:t>
      </w:r>
    </w:p>
    <w:p w14:paraId="75FFBD3A" w14:textId="5DBA9884" w:rsidR="00C129B5" w:rsidRPr="00C129B5" w:rsidRDefault="00C129B5" w:rsidP="00FE60B8">
      <w:pPr>
        <w:numPr>
          <w:ilvl w:val="0"/>
          <w:numId w:val="2"/>
        </w:numPr>
        <w:rPr>
          <w:rFonts w:eastAsiaTheme="minorEastAsia"/>
          <w:sz w:val="24"/>
          <w:szCs w:val="24"/>
        </w:rPr>
      </w:pPr>
      <w:r w:rsidRPr="00466CCC">
        <w:rPr>
          <w:rFonts w:eastAsiaTheme="minorEastAsia"/>
          <w:i/>
          <w:iCs/>
          <w:sz w:val="24"/>
          <w:szCs w:val="24"/>
        </w:rPr>
        <w:t>Providing further insights by combining additional factors:</w:t>
      </w:r>
      <w:r w:rsidRPr="00C129B5">
        <w:rPr>
          <w:rFonts w:eastAsiaTheme="minorEastAsia"/>
          <w:sz w:val="24"/>
          <w:szCs w:val="24"/>
        </w:rPr>
        <w:t xml:space="preserve"> integrat</w:t>
      </w:r>
      <w:r w:rsidR="0050630B">
        <w:rPr>
          <w:rFonts w:eastAsiaTheme="minorEastAsia"/>
          <w:sz w:val="24"/>
          <w:szCs w:val="24"/>
        </w:rPr>
        <w:t>ing</w:t>
      </w:r>
      <w:r w:rsidRPr="00C129B5">
        <w:rPr>
          <w:rFonts w:eastAsiaTheme="minorEastAsia"/>
          <w:sz w:val="24"/>
          <w:szCs w:val="24"/>
        </w:rPr>
        <w:t xml:space="preserve"> additional attributes such as the location of drainage</w:t>
      </w:r>
      <w:r>
        <w:rPr>
          <w:rFonts w:eastAsiaTheme="minorEastAsia"/>
          <w:sz w:val="24"/>
          <w:szCs w:val="24"/>
        </w:rPr>
        <w:t xml:space="preserve"> points</w:t>
      </w:r>
      <w:r w:rsidRPr="00C129B5">
        <w:rPr>
          <w:rFonts w:eastAsiaTheme="minorEastAsia"/>
          <w:sz w:val="24"/>
          <w:szCs w:val="24"/>
        </w:rPr>
        <w:t xml:space="preserve"> and maintenance history. </w:t>
      </w:r>
    </w:p>
    <w:p w14:paraId="6F0B5D58" w14:textId="7089ADB9" w:rsidR="00C129B5" w:rsidRDefault="00C129B5" w:rsidP="00FE60B8">
      <w:pPr>
        <w:numPr>
          <w:ilvl w:val="0"/>
          <w:numId w:val="2"/>
        </w:numPr>
        <w:rPr>
          <w:rFonts w:eastAsiaTheme="minorEastAsia"/>
          <w:sz w:val="24"/>
          <w:szCs w:val="24"/>
        </w:rPr>
      </w:pPr>
      <w:r w:rsidRPr="00466CCC">
        <w:rPr>
          <w:rFonts w:eastAsiaTheme="minorEastAsia"/>
          <w:i/>
          <w:iCs/>
          <w:sz w:val="24"/>
          <w:szCs w:val="24"/>
        </w:rPr>
        <w:t>Enhanc</w:t>
      </w:r>
      <w:r w:rsidR="0050630B">
        <w:rPr>
          <w:rFonts w:eastAsiaTheme="minorEastAsia"/>
          <w:i/>
          <w:iCs/>
          <w:sz w:val="24"/>
          <w:szCs w:val="24"/>
        </w:rPr>
        <w:t>ing</w:t>
      </w:r>
      <w:r w:rsidRPr="00466CCC">
        <w:rPr>
          <w:rFonts w:eastAsiaTheme="minorEastAsia"/>
          <w:i/>
          <w:iCs/>
          <w:sz w:val="24"/>
          <w:szCs w:val="24"/>
        </w:rPr>
        <w:t xml:space="preserve"> decision-making through machine learning:</w:t>
      </w:r>
      <w:r w:rsidRPr="00C129B5">
        <w:rPr>
          <w:rFonts w:eastAsiaTheme="minorEastAsia"/>
          <w:sz w:val="24"/>
          <w:szCs w:val="24"/>
        </w:rPr>
        <w:t xml:space="preserve"> predicting track degradation over time contextualised to location</w:t>
      </w:r>
      <w:r>
        <w:rPr>
          <w:rFonts w:eastAsiaTheme="minorEastAsia"/>
          <w:sz w:val="24"/>
          <w:szCs w:val="24"/>
        </w:rPr>
        <w:t xml:space="preserve"> to</w:t>
      </w:r>
      <w:r w:rsidRPr="00C129B5">
        <w:rPr>
          <w:rFonts w:eastAsiaTheme="minorEastAsia"/>
          <w:sz w:val="24"/>
          <w:szCs w:val="24"/>
        </w:rPr>
        <w:t xml:space="preserve"> streamlin</w:t>
      </w:r>
      <w:r>
        <w:rPr>
          <w:rFonts w:eastAsiaTheme="minorEastAsia"/>
          <w:sz w:val="24"/>
          <w:szCs w:val="24"/>
        </w:rPr>
        <w:t>e</w:t>
      </w:r>
      <w:r w:rsidRPr="00C129B5">
        <w:rPr>
          <w:rFonts w:eastAsiaTheme="minorEastAsia"/>
          <w:sz w:val="24"/>
          <w:szCs w:val="24"/>
        </w:rPr>
        <w:t xml:space="preserve"> decision-making. </w:t>
      </w:r>
    </w:p>
    <w:p w14:paraId="385E8ACC" w14:textId="429CAE4D" w:rsidR="00C129B5" w:rsidRPr="00C129B5" w:rsidRDefault="00C129B5" w:rsidP="00FE60B8">
      <w:pPr>
        <w:numPr>
          <w:ilvl w:val="0"/>
          <w:numId w:val="2"/>
        </w:numPr>
        <w:rPr>
          <w:rFonts w:eastAsiaTheme="minorEastAsia"/>
          <w:sz w:val="24"/>
          <w:szCs w:val="24"/>
        </w:rPr>
      </w:pPr>
      <w:r w:rsidRPr="00466CCC">
        <w:rPr>
          <w:rFonts w:eastAsiaTheme="minorEastAsia"/>
          <w:i/>
          <w:iCs/>
          <w:sz w:val="24"/>
          <w:szCs w:val="24"/>
        </w:rPr>
        <w:t>Improving user experience with interactive visualisations:</w:t>
      </w:r>
      <w:r w:rsidRPr="00C129B5">
        <w:rPr>
          <w:rFonts w:eastAsiaTheme="minorEastAsia"/>
          <w:sz w:val="24"/>
          <w:szCs w:val="24"/>
        </w:rPr>
        <w:t xml:space="preserve"> a network map for the entire state </w:t>
      </w:r>
      <w:r w:rsidR="00C46E5E">
        <w:rPr>
          <w:rFonts w:eastAsiaTheme="minorEastAsia"/>
          <w:sz w:val="24"/>
          <w:szCs w:val="24"/>
        </w:rPr>
        <w:t>enables</w:t>
      </w:r>
      <w:r>
        <w:rPr>
          <w:rFonts w:eastAsiaTheme="minorEastAsia"/>
          <w:sz w:val="24"/>
          <w:szCs w:val="24"/>
        </w:rPr>
        <w:t xml:space="preserve"> users</w:t>
      </w:r>
      <w:r w:rsidRPr="00C129B5">
        <w:rPr>
          <w:rFonts w:eastAsiaTheme="minorEastAsia"/>
          <w:sz w:val="24"/>
          <w:szCs w:val="24"/>
        </w:rPr>
        <w:t xml:space="preserve"> to drill-down to the current status of a localised section of rail.</w:t>
      </w:r>
    </w:p>
    <w:p w14:paraId="56AA60D6" w14:textId="0FD786A2" w:rsidR="00701997" w:rsidRDefault="00701997">
      <w:pPr>
        <w:rPr>
          <w:rFonts w:eastAsiaTheme="minorEastAsia"/>
          <w:sz w:val="24"/>
          <w:szCs w:val="24"/>
        </w:rPr>
      </w:pPr>
    </w:p>
    <w:p w14:paraId="5593F743" w14:textId="77777777" w:rsidR="00FE60B8" w:rsidRDefault="00FE60B8">
      <w:pPr>
        <w:rPr>
          <w:rFonts w:eastAsiaTheme="minorEastAsia"/>
          <w:b/>
          <w:bCs/>
          <w:sz w:val="24"/>
          <w:szCs w:val="24"/>
        </w:rPr>
      </w:pPr>
      <w:r>
        <w:rPr>
          <w:rFonts w:eastAsiaTheme="minorEastAsia"/>
          <w:b/>
          <w:bCs/>
          <w:sz w:val="24"/>
          <w:szCs w:val="24"/>
        </w:rPr>
        <w:br w:type="page"/>
      </w:r>
    </w:p>
    <w:p w14:paraId="5D3BB821" w14:textId="0B9B0824" w:rsidR="00B37090" w:rsidRPr="00B37090" w:rsidRDefault="00AA4FEB" w:rsidP="00C129B5">
      <w:pPr>
        <w:rPr>
          <w:rFonts w:eastAsiaTheme="minorEastAsia"/>
          <w:b/>
          <w:bCs/>
          <w:sz w:val="24"/>
          <w:szCs w:val="24"/>
        </w:rPr>
      </w:pPr>
      <w:r>
        <w:rPr>
          <w:rFonts w:eastAsiaTheme="minorEastAsia"/>
          <w:b/>
          <w:bCs/>
          <w:sz w:val="24"/>
          <w:szCs w:val="24"/>
        </w:rPr>
        <w:lastRenderedPageBreak/>
        <w:t xml:space="preserve">[5.2] </w:t>
      </w:r>
      <w:r w:rsidR="00B37090" w:rsidRPr="00B37090">
        <w:rPr>
          <w:rFonts w:eastAsiaTheme="minorEastAsia"/>
          <w:b/>
          <w:bCs/>
          <w:sz w:val="24"/>
          <w:szCs w:val="24"/>
        </w:rPr>
        <w:t>Methodology</w:t>
      </w:r>
    </w:p>
    <w:p w14:paraId="2EFDE7E6" w14:textId="3DCA1108" w:rsidR="00B37090" w:rsidRPr="00817DA4" w:rsidRDefault="00FA1240" w:rsidP="00C129B5">
      <w:pPr>
        <w:rPr>
          <w:rFonts w:eastAsiaTheme="minorEastAsia" w:cstheme="minorHAnsi"/>
          <w:sz w:val="24"/>
          <w:szCs w:val="24"/>
        </w:rPr>
      </w:pPr>
      <w:r w:rsidRPr="00817DA4">
        <w:rPr>
          <w:rStyle w:val="normaltextrun"/>
          <w:rFonts w:cstheme="minorHAnsi"/>
          <w:color w:val="000000"/>
          <w:sz w:val="24"/>
          <w:szCs w:val="24"/>
          <w:shd w:val="clear" w:color="auto" w:fill="FFFFFF"/>
          <w:lang w:val="en-SG"/>
        </w:rPr>
        <w:t xml:space="preserve">The project is planned in 6 phases (Table 1). </w:t>
      </w:r>
    </w:p>
    <w:tbl>
      <w:tblPr>
        <w:tblStyle w:val="TableGrid"/>
        <w:tblW w:w="9067" w:type="dxa"/>
        <w:tblLook w:val="04A0" w:firstRow="1" w:lastRow="0" w:firstColumn="1" w:lastColumn="0" w:noHBand="0" w:noVBand="1"/>
      </w:tblPr>
      <w:tblGrid>
        <w:gridCol w:w="2405"/>
        <w:gridCol w:w="6662"/>
      </w:tblGrid>
      <w:tr w:rsidR="00C46E5E" w14:paraId="42A1A646" w14:textId="77777777" w:rsidTr="00C46E5E">
        <w:tc>
          <w:tcPr>
            <w:tcW w:w="2405" w:type="dxa"/>
            <w:shd w:val="clear" w:color="auto" w:fill="E7E6E6" w:themeFill="background2"/>
          </w:tcPr>
          <w:p w14:paraId="77AF9B34" w14:textId="2BB1457F" w:rsidR="00C46E5E" w:rsidRPr="00B37090" w:rsidRDefault="00C46E5E" w:rsidP="00B37090">
            <w:pPr>
              <w:jc w:val="center"/>
              <w:rPr>
                <w:rFonts w:eastAsiaTheme="minorEastAsia"/>
                <w:b/>
                <w:bCs/>
                <w:sz w:val="24"/>
                <w:szCs w:val="24"/>
              </w:rPr>
            </w:pPr>
            <w:r w:rsidRPr="00B37090">
              <w:rPr>
                <w:rFonts w:eastAsiaTheme="minorEastAsia"/>
                <w:b/>
                <w:bCs/>
                <w:sz w:val="24"/>
                <w:szCs w:val="24"/>
              </w:rPr>
              <w:t>Process</w:t>
            </w:r>
          </w:p>
        </w:tc>
        <w:tc>
          <w:tcPr>
            <w:tcW w:w="6662" w:type="dxa"/>
            <w:shd w:val="clear" w:color="auto" w:fill="E7E6E6" w:themeFill="background2"/>
          </w:tcPr>
          <w:p w14:paraId="26E21167" w14:textId="4130D325" w:rsidR="00C46E5E" w:rsidRPr="00B37090" w:rsidRDefault="00C46E5E" w:rsidP="00B37090">
            <w:pPr>
              <w:jc w:val="center"/>
              <w:rPr>
                <w:rFonts w:eastAsiaTheme="minorEastAsia"/>
                <w:b/>
                <w:bCs/>
                <w:sz w:val="24"/>
                <w:szCs w:val="24"/>
              </w:rPr>
            </w:pPr>
            <w:r w:rsidRPr="00B37090">
              <w:rPr>
                <w:rFonts w:eastAsiaTheme="minorEastAsia"/>
                <w:b/>
                <w:bCs/>
                <w:sz w:val="24"/>
                <w:szCs w:val="24"/>
              </w:rPr>
              <w:t>Detail</w:t>
            </w:r>
          </w:p>
        </w:tc>
      </w:tr>
      <w:tr w:rsidR="00C46E5E" w14:paraId="5E924594" w14:textId="77777777" w:rsidTr="00C46E5E">
        <w:tc>
          <w:tcPr>
            <w:tcW w:w="2405" w:type="dxa"/>
          </w:tcPr>
          <w:p w14:paraId="4E749070" w14:textId="4208090E"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Engage with QR</w:t>
            </w:r>
          </w:p>
        </w:tc>
        <w:tc>
          <w:tcPr>
            <w:tcW w:w="6662" w:type="dxa"/>
          </w:tcPr>
          <w:p w14:paraId="1FCA566D" w14:textId="77777777"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Understand current practice</w:t>
            </w:r>
          </w:p>
          <w:p w14:paraId="46143AA5" w14:textId="472B71C2"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Identify opportunities for improvement</w:t>
            </w:r>
          </w:p>
          <w:p w14:paraId="0A634C4E" w14:textId="77777777"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Identify information required</w:t>
            </w:r>
          </w:p>
          <w:p w14:paraId="5CD1AAED" w14:textId="77777777"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Execute non-disclosure documentation</w:t>
            </w:r>
          </w:p>
          <w:p w14:paraId="182CB819" w14:textId="77777777" w:rsidR="00C46E5E" w:rsidRDefault="00C46E5E" w:rsidP="00FE60B8">
            <w:pPr>
              <w:pStyle w:val="ListParagraph"/>
              <w:numPr>
                <w:ilvl w:val="0"/>
                <w:numId w:val="6"/>
              </w:numPr>
              <w:rPr>
                <w:rFonts w:eastAsiaTheme="minorEastAsia"/>
                <w:sz w:val="24"/>
                <w:szCs w:val="24"/>
              </w:rPr>
            </w:pPr>
            <w:r w:rsidRPr="00B37090">
              <w:rPr>
                <w:rFonts w:eastAsiaTheme="minorEastAsia"/>
                <w:sz w:val="24"/>
                <w:szCs w:val="24"/>
              </w:rPr>
              <w:t>Obtain raw data</w:t>
            </w:r>
          </w:p>
          <w:p w14:paraId="68D5FDB0" w14:textId="2639524B" w:rsidR="0050630B" w:rsidRPr="00B37090" w:rsidRDefault="0050630B" w:rsidP="00FE60B8">
            <w:pPr>
              <w:pStyle w:val="ListParagraph"/>
              <w:numPr>
                <w:ilvl w:val="0"/>
                <w:numId w:val="6"/>
              </w:numPr>
              <w:rPr>
                <w:rFonts w:eastAsiaTheme="minorEastAsia"/>
                <w:sz w:val="24"/>
                <w:szCs w:val="24"/>
              </w:rPr>
            </w:pPr>
            <w:r>
              <w:rPr>
                <w:rFonts w:eastAsiaTheme="minorEastAsia"/>
                <w:sz w:val="24"/>
                <w:szCs w:val="24"/>
              </w:rPr>
              <w:t>Provide progress reports</w:t>
            </w:r>
          </w:p>
        </w:tc>
      </w:tr>
      <w:tr w:rsidR="0050630B" w:rsidRPr="0050630B" w14:paraId="23FA9CD6" w14:textId="77777777" w:rsidTr="00B115D4">
        <w:tc>
          <w:tcPr>
            <w:tcW w:w="2405" w:type="dxa"/>
          </w:tcPr>
          <w:p w14:paraId="7F21BD9E" w14:textId="77777777" w:rsidR="0050630B" w:rsidRPr="0050630B" w:rsidRDefault="0050630B" w:rsidP="00FE60B8">
            <w:pPr>
              <w:pStyle w:val="ListParagraph"/>
              <w:numPr>
                <w:ilvl w:val="0"/>
                <w:numId w:val="37"/>
              </w:numPr>
              <w:rPr>
                <w:rFonts w:eastAsiaTheme="minorEastAsia"/>
                <w:sz w:val="24"/>
                <w:szCs w:val="24"/>
              </w:rPr>
            </w:pPr>
            <w:r w:rsidRPr="0050630B">
              <w:rPr>
                <w:rFonts w:eastAsiaTheme="minorEastAsia"/>
                <w:sz w:val="24"/>
                <w:szCs w:val="24"/>
              </w:rPr>
              <w:t>Align features</w:t>
            </w:r>
          </w:p>
        </w:tc>
        <w:tc>
          <w:tcPr>
            <w:tcW w:w="6662" w:type="dxa"/>
          </w:tcPr>
          <w:p w14:paraId="4C7447FD" w14:textId="77777777" w:rsidR="0050630B" w:rsidRPr="0050630B" w:rsidRDefault="0050630B" w:rsidP="00FE60B8">
            <w:pPr>
              <w:pStyle w:val="ListParagraph"/>
              <w:numPr>
                <w:ilvl w:val="0"/>
                <w:numId w:val="5"/>
              </w:numPr>
              <w:rPr>
                <w:rFonts w:eastAsiaTheme="minorEastAsia"/>
                <w:sz w:val="24"/>
                <w:szCs w:val="24"/>
              </w:rPr>
            </w:pPr>
            <w:r w:rsidRPr="0050630B">
              <w:rPr>
                <w:rFonts w:eastAsiaTheme="minorEastAsia"/>
                <w:sz w:val="24"/>
                <w:szCs w:val="24"/>
              </w:rPr>
              <w:t>Develop robust procedures to align disparate features (e.g. work orders, drainage points, TRC, GPR to track meterage)</w:t>
            </w:r>
          </w:p>
        </w:tc>
      </w:tr>
      <w:tr w:rsidR="00C46E5E" w14:paraId="7B94DED8" w14:textId="77777777" w:rsidTr="00C46E5E">
        <w:tc>
          <w:tcPr>
            <w:tcW w:w="2405" w:type="dxa"/>
          </w:tcPr>
          <w:p w14:paraId="2C841E9A" w14:textId="1E2919C6"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Analyse data</w:t>
            </w:r>
          </w:p>
        </w:tc>
        <w:tc>
          <w:tcPr>
            <w:tcW w:w="6662" w:type="dxa"/>
          </w:tcPr>
          <w:p w14:paraId="19C814BF" w14:textId="57C8F103"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Assess data and understand interrelationship between features</w:t>
            </w:r>
          </w:p>
          <w:p w14:paraId="32185565" w14:textId="77777777"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Establish schema relating to features</w:t>
            </w:r>
          </w:p>
          <w:p w14:paraId="6D77E833" w14:textId="77777777"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Finalise models to be developed</w:t>
            </w:r>
          </w:p>
          <w:p w14:paraId="4DC37EF8" w14:textId="77777777" w:rsidR="00C46E5E" w:rsidRDefault="00C46E5E" w:rsidP="00FE60B8">
            <w:pPr>
              <w:pStyle w:val="ListParagraph"/>
              <w:numPr>
                <w:ilvl w:val="0"/>
                <w:numId w:val="7"/>
              </w:numPr>
              <w:rPr>
                <w:rFonts w:eastAsiaTheme="minorEastAsia"/>
                <w:sz w:val="24"/>
                <w:szCs w:val="24"/>
              </w:rPr>
            </w:pPr>
            <w:r w:rsidRPr="00627267">
              <w:rPr>
                <w:rFonts w:eastAsiaTheme="minorEastAsia"/>
                <w:sz w:val="24"/>
                <w:szCs w:val="24"/>
              </w:rPr>
              <w:t>Identify and process outliers/anomalies</w:t>
            </w:r>
          </w:p>
          <w:p w14:paraId="6396B9A2" w14:textId="3F27B861" w:rsidR="00961CCC" w:rsidRPr="00627267" w:rsidRDefault="00961CCC" w:rsidP="00FE60B8">
            <w:pPr>
              <w:pStyle w:val="ListParagraph"/>
              <w:numPr>
                <w:ilvl w:val="0"/>
                <w:numId w:val="7"/>
              </w:numPr>
              <w:rPr>
                <w:rFonts w:eastAsiaTheme="minorEastAsia"/>
                <w:sz w:val="24"/>
                <w:szCs w:val="24"/>
              </w:rPr>
            </w:pPr>
            <w:r>
              <w:rPr>
                <w:rFonts w:eastAsiaTheme="minorEastAsia"/>
                <w:sz w:val="24"/>
                <w:szCs w:val="24"/>
              </w:rPr>
              <w:t>Undertake statistical analysis on the provided data</w:t>
            </w:r>
          </w:p>
        </w:tc>
      </w:tr>
      <w:tr w:rsidR="00C46E5E" w14:paraId="58F45C4A" w14:textId="77777777" w:rsidTr="00C46E5E">
        <w:tc>
          <w:tcPr>
            <w:tcW w:w="2405" w:type="dxa"/>
          </w:tcPr>
          <w:p w14:paraId="551825EF" w14:textId="458983D3"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Build models</w:t>
            </w:r>
          </w:p>
        </w:tc>
        <w:tc>
          <w:tcPr>
            <w:tcW w:w="6662" w:type="dxa"/>
          </w:tcPr>
          <w:p w14:paraId="19118DF2" w14:textId="5883D7BF"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 xml:space="preserve">Develop various </w:t>
            </w:r>
            <w:r>
              <w:rPr>
                <w:rFonts w:eastAsiaTheme="minorEastAsia"/>
                <w:sz w:val="24"/>
                <w:szCs w:val="24"/>
              </w:rPr>
              <w:t xml:space="preserve">machine learning </w:t>
            </w:r>
            <w:r w:rsidR="007F42A7">
              <w:rPr>
                <w:rFonts w:eastAsiaTheme="minorEastAsia"/>
                <w:sz w:val="24"/>
                <w:szCs w:val="24"/>
              </w:rPr>
              <w:t xml:space="preserve">regression </w:t>
            </w:r>
            <w:r w:rsidRPr="00A2185F">
              <w:rPr>
                <w:rFonts w:eastAsiaTheme="minorEastAsia"/>
                <w:sz w:val="24"/>
                <w:szCs w:val="24"/>
              </w:rPr>
              <w:t xml:space="preserve">models that predict </w:t>
            </w:r>
            <w:r>
              <w:rPr>
                <w:rFonts w:eastAsiaTheme="minorEastAsia"/>
                <w:sz w:val="24"/>
                <w:szCs w:val="24"/>
              </w:rPr>
              <w:t>rail geometry</w:t>
            </w:r>
            <w:r w:rsidRPr="00A2185F">
              <w:rPr>
                <w:rFonts w:eastAsiaTheme="minorEastAsia"/>
                <w:sz w:val="24"/>
                <w:szCs w:val="24"/>
              </w:rPr>
              <w:t xml:space="preserve"> based on features</w:t>
            </w:r>
          </w:p>
          <w:p w14:paraId="50427059" w14:textId="259341A0" w:rsidR="00C46E5E" w:rsidRDefault="00C46E5E" w:rsidP="00FE60B8">
            <w:pPr>
              <w:pStyle w:val="ListParagraph"/>
              <w:numPr>
                <w:ilvl w:val="0"/>
                <w:numId w:val="8"/>
              </w:numPr>
              <w:rPr>
                <w:rFonts w:eastAsiaTheme="minorEastAsia"/>
                <w:sz w:val="24"/>
                <w:szCs w:val="24"/>
              </w:rPr>
            </w:pPr>
            <w:r>
              <w:rPr>
                <w:rFonts w:eastAsiaTheme="minorEastAsia"/>
                <w:sz w:val="24"/>
                <w:szCs w:val="24"/>
              </w:rPr>
              <w:t>Develop classification models that predict future maintenance work</w:t>
            </w:r>
          </w:p>
          <w:p w14:paraId="1D495205" w14:textId="213F1CAC" w:rsidR="00C46E5E" w:rsidRPr="00A2185F" w:rsidRDefault="00C46E5E" w:rsidP="00FE60B8">
            <w:pPr>
              <w:pStyle w:val="ListParagraph"/>
              <w:numPr>
                <w:ilvl w:val="0"/>
                <w:numId w:val="8"/>
              </w:numPr>
              <w:rPr>
                <w:rFonts w:eastAsiaTheme="minorEastAsia"/>
                <w:sz w:val="24"/>
                <w:szCs w:val="24"/>
              </w:rPr>
            </w:pPr>
            <w:r>
              <w:rPr>
                <w:rFonts w:eastAsiaTheme="minorEastAsia"/>
                <w:sz w:val="24"/>
                <w:szCs w:val="24"/>
              </w:rPr>
              <w:t xml:space="preserve">Develop time-series models that extrapolate </w:t>
            </w:r>
            <w:r w:rsidR="00961CCC">
              <w:rPr>
                <w:rFonts w:eastAsiaTheme="minorEastAsia"/>
                <w:sz w:val="24"/>
                <w:szCs w:val="24"/>
              </w:rPr>
              <w:t>TRC features</w:t>
            </w:r>
          </w:p>
          <w:p w14:paraId="0DBB9F3C" w14:textId="24718B01"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 xml:space="preserve">Perform </w:t>
            </w:r>
            <w:r w:rsidR="007F42A7">
              <w:rPr>
                <w:rFonts w:eastAsiaTheme="minorEastAsia"/>
                <w:sz w:val="24"/>
                <w:szCs w:val="24"/>
              </w:rPr>
              <w:t xml:space="preserve">testing and </w:t>
            </w:r>
            <w:r w:rsidRPr="00A2185F">
              <w:rPr>
                <w:rFonts w:eastAsiaTheme="minorEastAsia"/>
                <w:sz w:val="24"/>
                <w:szCs w:val="24"/>
              </w:rPr>
              <w:t>cross-validation of models</w:t>
            </w:r>
          </w:p>
          <w:p w14:paraId="525D8EAB" w14:textId="74C253FC" w:rsidR="00C46E5E" w:rsidRDefault="007F42A7" w:rsidP="00FE60B8">
            <w:pPr>
              <w:pStyle w:val="ListParagraph"/>
              <w:numPr>
                <w:ilvl w:val="0"/>
                <w:numId w:val="8"/>
              </w:numPr>
              <w:rPr>
                <w:rFonts w:eastAsiaTheme="minorEastAsia"/>
                <w:sz w:val="24"/>
                <w:szCs w:val="24"/>
              </w:rPr>
            </w:pPr>
            <w:r>
              <w:rPr>
                <w:rFonts w:eastAsiaTheme="minorEastAsia"/>
                <w:sz w:val="24"/>
                <w:szCs w:val="24"/>
              </w:rPr>
              <w:t>Implement</w:t>
            </w:r>
            <w:r w:rsidR="00C46E5E">
              <w:rPr>
                <w:rFonts w:eastAsiaTheme="minorEastAsia"/>
                <w:sz w:val="24"/>
                <w:szCs w:val="24"/>
              </w:rPr>
              <w:t xml:space="preserve"> feature reduction </w:t>
            </w:r>
            <w:r>
              <w:rPr>
                <w:rFonts w:eastAsiaTheme="minorEastAsia"/>
                <w:sz w:val="24"/>
                <w:szCs w:val="24"/>
              </w:rPr>
              <w:t>as</w:t>
            </w:r>
            <w:r w:rsidR="00C46E5E">
              <w:rPr>
                <w:rFonts w:eastAsiaTheme="minorEastAsia"/>
                <w:sz w:val="24"/>
                <w:szCs w:val="24"/>
              </w:rPr>
              <w:t xml:space="preserve"> necessary</w:t>
            </w:r>
          </w:p>
          <w:p w14:paraId="1A741DC4" w14:textId="5E1CE8CD"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Compare and select preferred model</w:t>
            </w:r>
            <w:r w:rsidR="007F42A7">
              <w:rPr>
                <w:rFonts w:eastAsiaTheme="minorEastAsia"/>
                <w:sz w:val="24"/>
                <w:szCs w:val="24"/>
              </w:rPr>
              <w:t>s</w:t>
            </w:r>
          </w:p>
        </w:tc>
      </w:tr>
      <w:tr w:rsidR="00C46E5E" w14:paraId="6887305F" w14:textId="77777777" w:rsidTr="00C46E5E">
        <w:tc>
          <w:tcPr>
            <w:tcW w:w="2405" w:type="dxa"/>
          </w:tcPr>
          <w:p w14:paraId="31855BAD" w14:textId="2DF40995"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Create visualisations</w:t>
            </w:r>
          </w:p>
        </w:tc>
        <w:tc>
          <w:tcPr>
            <w:tcW w:w="6662" w:type="dxa"/>
          </w:tcPr>
          <w:p w14:paraId="6A573B18" w14:textId="0FC05DAF" w:rsidR="00C46E5E" w:rsidRPr="007F42A7" w:rsidRDefault="007F42A7" w:rsidP="00C129B5">
            <w:pPr>
              <w:rPr>
                <w:rFonts w:eastAsiaTheme="minorEastAsia"/>
                <w:sz w:val="24"/>
                <w:szCs w:val="24"/>
              </w:rPr>
            </w:pPr>
            <w:r>
              <w:rPr>
                <w:rFonts w:eastAsiaTheme="minorEastAsia"/>
                <w:sz w:val="24"/>
                <w:szCs w:val="24"/>
              </w:rPr>
              <w:t>Several visuali</w:t>
            </w:r>
            <w:r w:rsidRPr="007F42A7">
              <w:rPr>
                <w:rFonts w:eastAsiaTheme="minorEastAsia"/>
                <w:sz w:val="24"/>
                <w:szCs w:val="24"/>
              </w:rPr>
              <w:t>sations were developed as described in [5.2.1.4]. These include</w:t>
            </w:r>
            <w:r w:rsidR="00C46E5E" w:rsidRPr="007F42A7">
              <w:rPr>
                <w:rFonts w:eastAsiaTheme="minorEastAsia"/>
                <w:sz w:val="24"/>
                <w:szCs w:val="24"/>
              </w:rPr>
              <w:t>:</w:t>
            </w:r>
          </w:p>
          <w:p w14:paraId="2ECD7207" w14:textId="18DAD997" w:rsidR="00C46E5E" w:rsidRDefault="00C46E5E" w:rsidP="00FE60B8">
            <w:pPr>
              <w:pStyle w:val="ListParagraph"/>
              <w:numPr>
                <w:ilvl w:val="0"/>
                <w:numId w:val="9"/>
              </w:numPr>
              <w:rPr>
                <w:rFonts w:eastAsiaTheme="minorEastAsia"/>
                <w:sz w:val="24"/>
                <w:szCs w:val="24"/>
              </w:rPr>
            </w:pPr>
            <w:r w:rsidRPr="007F42A7">
              <w:rPr>
                <w:rFonts w:eastAsiaTheme="minorEastAsia"/>
                <w:sz w:val="24"/>
                <w:szCs w:val="24"/>
              </w:rPr>
              <w:t>“Heatmap</w:t>
            </w:r>
            <w:r>
              <w:rPr>
                <w:rFonts w:eastAsiaTheme="minorEastAsia"/>
                <w:sz w:val="24"/>
                <w:szCs w:val="24"/>
              </w:rPr>
              <w:t>” identifying ballast degradation</w:t>
            </w:r>
          </w:p>
          <w:p w14:paraId="53274B25" w14:textId="268D54D7" w:rsidR="00C46E5E" w:rsidRPr="003A3E4C" w:rsidRDefault="00C46E5E" w:rsidP="00FE60B8">
            <w:pPr>
              <w:pStyle w:val="ListParagraph"/>
              <w:numPr>
                <w:ilvl w:val="0"/>
                <w:numId w:val="9"/>
              </w:numPr>
              <w:rPr>
                <w:rFonts w:eastAsiaTheme="minorEastAsia"/>
                <w:sz w:val="24"/>
                <w:szCs w:val="24"/>
              </w:rPr>
            </w:pPr>
            <w:r w:rsidRPr="003A3E4C">
              <w:rPr>
                <w:rFonts w:eastAsiaTheme="minorEastAsia"/>
                <w:sz w:val="24"/>
                <w:szCs w:val="24"/>
              </w:rPr>
              <w:t xml:space="preserve">Drilldown visualisation of </w:t>
            </w:r>
            <w:r w:rsidR="00961CCC">
              <w:rPr>
                <w:rFonts w:eastAsiaTheme="minorEastAsia"/>
                <w:sz w:val="24"/>
                <w:szCs w:val="24"/>
              </w:rPr>
              <w:t>rail</w:t>
            </w:r>
            <w:r>
              <w:rPr>
                <w:rFonts w:eastAsiaTheme="minorEastAsia"/>
                <w:sz w:val="24"/>
                <w:szCs w:val="24"/>
              </w:rPr>
              <w:t xml:space="preserve"> geometry</w:t>
            </w:r>
          </w:p>
          <w:p w14:paraId="2E7A2E12" w14:textId="77777777" w:rsidR="00C46E5E" w:rsidRDefault="00C46E5E" w:rsidP="00FE60B8">
            <w:pPr>
              <w:pStyle w:val="ListParagraph"/>
              <w:numPr>
                <w:ilvl w:val="0"/>
                <w:numId w:val="9"/>
              </w:numPr>
              <w:rPr>
                <w:rFonts w:eastAsiaTheme="minorEastAsia"/>
                <w:sz w:val="24"/>
                <w:szCs w:val="24"/>
              </w:rPr>
            </w:pPr>
            <w:r>
              <w:rPr>
                <w:rFonts w:eastAsiaTheme="minorEastAsia"/>
                <w:sz w:val="24"/>
                <w:szCs w:val="24"/>
              </w:rPr>
              <w:t>Predicted maintenance work required</w:t>
            </w:r>
          </w:p>
          <w:p w14:paraId="5CBD5FBC" w14:textId="77777777" w:rsidR="00F93223" w:rsidRDefault="00F93223" w:rsidP="00FE60B8">
            <w:pPr>
              <w:pStyle w:val="ListParagraph"/>
              <w:numPr>
                <w:ilvl w:val="0"/>
                <w:numId w:val="9"/>
              </w:numPr>
              <w:rPr>
                <w:rFonts w:eastAsiaTheme="minorEastAsia"/>
                <w:sz w:val="24"/>
                <w:szCs w:val="24"/>
              </w:rPr>
            </w:pPr>
            <w:r>
              <w:rPr>
                <w:rFonts w:eastAsiaTheme="minorEastAsia"/>
                <w:sz w:val="24"/>
                <w:szCs w:val="24"/>
              </w:rPr>
              <w:t>Geospatial view of GPR data</w:t>
            </w:r>
          </w:p>
          <w:p w14:paraId="64098C3B" w14:textId="2AFF268D" w:rsidR="007F42A7" w:rsidRDefault="007F42A7" w:rsidP="00FE60B8">
            <w:pPr>
              <w:pStyle w:val="ListParagraph"/>
              <w:numPr>
                <w:ilvl w:val="0"/>
                <w:numId w:val="9"/>
              </w:numPr>
              <w:rPr>
                <w:rFonts w:eastAsiaTheme="minorEastAsia"/>
                <w:sz w:val="24"/>
                <w:szCs w:val="24"/>
              </w:rPr>
            </w:pPr>
            <w:r>
              <w:rPr>
                <w:rFonts w:eastAsiaTheme="minorEastAsia"/>
                <w:sz w:val="24"/>
                <w:szCs w:val="24"/>
              </w:rPr>
              <w:t xml:space="preserve">Comparison </w:t>
            </w:r>
            <w:r w:rsidR="00F93223">
              <w:rPr>
                <w:rFonts w:eastAsiaTheme="minorEastAsia"/>
                <w:sz w:val="24"/>
                <w:szCs w:val="24"/>
              </w:rPr>
              <w:t>of work order history and rail geometry measures</w:t>
            </w:r>
          </w:p>
          <w:p w14:paraId="641AB8B0" w14:textId="0B3DFC6D" w:rsidR="007F42A7" w:rsidRPr="003A3E4C" w:rsidRDefault="007F42A7" w:rsidP="00FE60B8">
            <w:pPr>
              <w:pStyle w:val="ListParagraph"/>
              <w:numPr>
                <w:ilvl w:val="0"/>
                <w:numId w:val="9"/>
              </w:numPr>
              <w:rPr>
                <w:rFonts w:eastAsiaTheme="minorEastAsia"/>
                <w:sz w:val="24"/>
                <w:szCs w:val="24"/>
              </w:rPr>
            </w:pPr>
            <w:r w:rsidRPr="003A3E4C">
              <w:rPr>
                <w:rFonts w:eastAsiaTheme="minorEastAsia"/>
                <w:sz w:val="24"/>
                <w:szCs w:val="24"/>
              </w:rPr>
              <w:t>U</w:t>
            </w:r>
            <w:r>
              <w:rPr>
                <w:rFonts w:eastAsiaTheme="minorEastAsia"/>
                <w:sz w:val="24"/>
                <w:szCs w:val="24"/>
              </w:rPr>
              <w:t>tilities</w:t>
            </w:r>
            <w:r w:rsidRPr="003A3E4C">
              <w:rPr>
                <w:rFonts w:eastAsiaTheme="minorEastAsia"/>
                <w:sz w:val="24"/>
                <w:szCs w:val="24"/>
              </w:rPr>
              <w:t xml:space="preserve"> to </w:t>
            </w:r>
            <w:r>
              <w:rPr>
                <w:rFonts w:eastAsiaTheme="minorEastAsia"/>
                <w:sz w:val="24"/>
                <w:szCs w:val="24"/>
              </w:rPr>
              <w:t xml:space="preserve">upload data and </w:t>
            </w:r>
            <w:r w:rsidRPr="003A3E4C">
              <w:rPr>
                <w:rFonts w:eastAsiaTheme="minorEastAsia"/>
                <w:sz w:val="24"/>
                <w:szCs w:val="24"/>
              </w:rPr>
              <w:t>run models</w:t>
            </w:r>
          </w:p>
        </w:tc>
      </w:tr>
      <w:tr w:rsidR="00C46E5E" w14:paraId="7ABB0B0F" w14:textId="77777777" w:rsidTr="00C46E5E">
        <w:tc>
          <w:tcPr>
            <w:tcW w:w="2405" w:type="dxa"/>
          </w:tcPr>
          <w:p w14:paraId="2557A9B8" w14:textId="0969D378"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Usability Assessment</w:t>
            </w:r>
          </w:p>
        </w:tc>
        <w:tc>
          <w:tcPr>
            <w:tcW w:w="6662" w:type="dxa"/>
          </w:tcPr>
          <w:p w14:paraId="2F16BF54" w14:textId="434E1495" w:rsidR="00C46E5E" w:rsidRPr="003A3E4C" w:rsidRDefault="00C46E5E" w:rsidP="00FE60B8">
            <w:pPr>
              <w:pStyle w:val="ListParagraph"/>
              <w:numPr>
                <w:ilvl w:val="0"/>
                <w:numId w:val="10"/>
              </w:numPr>
              <w:rPr>
                <w:rFonts w:eastAsiaTheme="minorEastAsia"/>
                <w:sz w:val="24"/>
                <w:szCs w:val="24"/>
              </w:rPr>
            </w:pPr>
            <w:r w:rsidRPr="003A3E4C">
              <w:rPr>
                <w:rFonts w:eastAsiaTheme="minorEastAsia"/>
                <w:sz w:val="24"/>
                <w:szCs w:val="24"/>
              </w:rPr>
              <w:t>Presentation of</w:t>
            </w:r>
            <w:r w:rsidR="00F93223">
              <w:rPr>
                <w:rFonts w:eastAsiaTheme="minorEastAsia"/>
                <w:sz w:val="24"/>
                <w:szCs w:val="24"/>
              </w:rPr>
              <w:t xml:space="preserve"> the</w:t>
            </w:r>
            <w:r w:rsidRPr="003A3E4C">
              <w:rPr>
                <w:rFonts w:eastAsiaTheme="minorEastAsia"/>
                <w:sz w:val="24"/>
                <w:szCs w:val="24"/>
              </w:rPr>
              <w:t xml:space="preserve"> Project to QR</w:t>
            </w:r>
          </w:p>
        </w:tc>
      </w:tr>
    </w:tbl>
    <w:p w14:paraId="1BCB44F8" w14:textId="4491B941" w:rsidR="00B37090" w:rsidRPr="00BA15A5" w:rsidRDefault="00FA1240" w:rsidP="00C129B5">
      <w:pPr>
        <w:rPr>
          <w:rFonts w:eastAsiaTheme="minorEastAsia"/>
          <w:i/>
          <w:iCs/>
          <w:sz w:val="24"/>
          <w:szCs w:val="24"/>
        </w:rPr>
      </w:pPr>
      <w:r w:rsidRPr="00BA15A5">
        <w:rPr>
          <w:rStyle w:val="normaltextrun"/>
          <w:i/>
          <w:iCs/>
          <w:color w:val="000000"/>
          <w:shd w:val="clear" w:color="auto" w:fill="FFFFFF"/>
          <w:lang w:val="en-SG"/>
        </w:rPr>
        <w:t>Table 1. Work phases, tasks and progress. </w:t>
      </w:r>
      <w:r w:rsidRPr="00BA15A5">
        <w:rPr>
          <w:rStyle w:val="eop"/>
          <w:i/>
          <w:iCs/>
          <w:color w:val="000000"/>
          <w:shd w:val="clear" w:color="auto" w:fill="FFFFFF"/>
        </w:rPr>
        <w:t> </w:t>
      </w:r>
    </w:p>
    <w:p w14:paraId="58F17322" w14:textId="20398507" w:rsidR="00701997" w:rsidRDefault="00701997">
      <w:pPr>
        <w:rPr>
          <w:rFonts w:eastAsiaTheme="minorEastAsia"/>
          <w:b/>
          <w:bCs/>
          <w:sz w:val="24"/>
          <w:szCs w:val="24"/>
        </w:rPr>
      </w:pPr>
    </w:p>
    <w:p w14:paraId="114887ED" w14:textId="77777777" w:rsidR="00FE60B8" w:rsidRDefault="00FE60B8">
      <w:pPr>
        <w:rPr>
          <w:rFonts w:eastAsiaTheme="minorEastAsia"/>
          <w:b/>
          <w:bCs/>
          <w:sz w:val="24"/>
          <w:szCs w:val="24"/>
        </w:rPr>
      </w:pPr>
      <w:r>
        <w:rPr>
          <w:rFonts w:eastAsiaTheme="minorEastAsia"/>
          <w:b/>
          <w:bCs/>
          <w:sz w:val="24"/>
          <w:szCs w:val="24"/>
        </w:rPr>
        <w:br w:type="page"/>
      </w:r>
    </w:p>
    <w:p w14:paraId="57DEA2EF" w14:textId="2881A94C" w:rsidR="002165C0" w:rsidRDefault="00AA4FEB" w:rsidP="00EE5783">
      <w:pPr>
        <w:rPr>
          <w:rFonts w:eastAsiaTheme="minorEastAsia"/>
          <w:b/>
          <w:bCs/>
          <w:sz w:val="24"/>
          <w:szCs w:val="24"/>
        </w:rPr>
      </w:pPr>
      <w:r>
        <w:rPr>
          <w:rFonts w:eastAsiaTheme="minorEastAsia"/>
          <w:b/>
          <w:bCs/>
          <w:sz w:val="24"/>
          <w:szCs w:val="24"/>
        </w:rPr>
        <w:lastRenderedPageBreak/>
        <w:t xml:space="preserve">[5.2.1] </w:t>
      </w:r>
      <w:r w:rsidR="002165C0">
        <w:rPr>
          <w:rFonts w:eastAsiaTheme="minorEastAsia"/>
          <w:b/>
          <w:bCs/>
          <w:sz w:val="24"/>
          <w:szCs w:val="24"/>
        </w:rPr>
        <w:t>Algorithms</w:t>
      </w:r>
      <w:r w:rsidR="00B45ECE">
        <w:rPr>
          <w:rFonts w:eastAsiaTheme="minorEastAsia"/>
          <w:b/>
          <w:bCs/>
          <w:sz w:val="24"/>
          <w:szCs w:val="24"/>
        </w:rPr>
        <w:t xml:space="preserve"> </w:t>
      </w:r>
      <w:r w:rsidR="00E10677">
        <w:rPr>
          <w:rFonts w:eastAsiaTheme="minorEastAsia"/>
          <w:b/>
          <w:bCs/>
          <w:sz w:val="24"/>
          <w:szCs w:val="24"/>
        </w:rPr>
        <w:t>Developed</w:t>
      </w:r>
    </w:p>
    <w:p w14:paraId="202742C9" w14:textId="257CDB97" w:rsidR="009A5F3C" w:rsidRDefault="009A5F3C">
      <w:pPr>
        <w:rPr>
          <w:rFonts w:eastAsiaTheme="minorEastAsia"/>
          <w:b/>
          <w:bCs/>
          <w:sz w:val="24"/>
          <w:szCs w:val="24"/>
          <w:rPrChange w:id="15" w:author="JiaJun Liu" w:date="2019-11-24T17:23:00Z">
            <w:rPr/>
          </w:rPrChange>
        </w:rPr>
      </w:pPr>
      <w:r w:rsidRPr="11337B54">
        <w:rPr>
          <w:rFonts w:eastAsiaTheme="minorEastAsia"/>
          <w:b/>
          <w:bCs/>
          <w:sz w:val="24"/>
          <w:szCs w:val="24"/>
        </w:rPr>
        <w:t xml:space="preserve">[5.2.1.1] </w:t>
      </w:r>
      <w:commentRangeStart w:id="16"/>
      <w:commentRangeStart w:id="17"/>
      <w:r w:rsidRPr="11337B54">
        <w:rPr>
          <w:rFonts w:eastAsiaTheme="minorEastAsia"/>
          <w:b/>
          <w:bCs/>
          <w:sz w:val="24"/>
          <w:szCs w:val="24"/>
        </w:rPr>
        <w:t>Features</w:t>
      </w:r>
      <w:commentRangeEnd w:id="16"/>
      <w:r>
        <w:rPr>
          <w:rStyle w:val="CommentReference"/>
        </w:rPr>
        <w:commentReference w:id="16"/>
      </w:r>
      <w:commentRangeEnd w:id="17"/>
      <w:r w:rsidR="008871F7">
        <w:rPr>
          <w:rStyle w:val="CommentReference"/>
        </w:rPr>
        <w:commentReference w:id="17"/>
      </w:r>
    </w:p>
    <w:p w14:paraId="4C7A95C7" w14:textId="77777777" w:rsidR="00FA1240" w:rsidRPr="00701997" w:rsidRDefault="7F1F7EC0" w:rsidP="00FA1240">
      <w:pPr>
        <w:spacing w:after="0" w:line="240" w:lineRule="auto"/>
        <w:textAlignment w:val="baseline"/>
        <w:rPr>
          <w:rFonts w:eastAsia="Times New Roman" w:cstheme="minorHAnsi"/>
          <w:sz w:val="18"/>
          <w:szCs w:val="18"/>
          <w:lang w:val="en-US" w:eastAsia="ja-JP"/>
        </w:rPr>
      </w:pPr>
      <w:r w:rsidRPr="7F1F7EC0">
        <w:rPr>
          <w:rFonts w:eastAsia="Times New Roman"/>
          <w:sz w:val="24"/>
          <w:szCs w:val="24"/>
          <w:lang w:val="en-SG" w:eastAsia="ja-JP"/>
        </w:rPr>
        <w:t>Data manipulation and overview of available measures:</w:t>
      </w:r>
      <w:r w:rsidRPr="7F1F7EC0">
        <w:rPr>
          <w:rFonts w:eastAsia="Times New Roman"/>
          <w:sz w:val="24"/>
          <w:szCs w:val="24"/>
          <w:lang w:val="en-US" w:eastAsia="ja-JP"/>
        </w:rPr>
        <w:t> </w:t>
      </w:r>
    </w:p>
    <w:p w14:paraId="14DEA455" w14:textId="1CA3C76C" w:rsidR="7F1F7EC0" w:rsidRDefault="7F1F7EC0" w:rsidP="7F1F7EC0">
      <w:pPr>
        <w:spacing w:after="0" w:line="240" w:lineRule="auto"/>
        <w:rPr>
          <w:rFonts w:eastAsia="Times New Roman"/>
          <w:sz w:val="24"/>
          <w:szCs w:val="24"/>
          <w:lang w:val="en-SG" w:eastAsia="ja-JP"/>
        </w:rPr>
      </w:pPr>
    </w:p>
    <w:p w14:paraId="6DF59928" w14:textId="78F31018" w:rsidR="00701997" w:rsidRPr="00F93223" w:rsidRDefault="7F1F7EC0" w:rsidP="00FE60B8">
      <w:pPr>
        <w:pStyle w:val="ListParagraph"/>
        <w:numPr>
          <w:ilvl w:val="0"/>
          <w:numId w:val="38"/>
        </w:numPr>
        <w:spacing w:after="0" w:line="240" w:lineRule="auto"/>
        <w:textAlignment w:val="baseline"/>
        <w:rPr>
          <w:rFonts w:eastAsia="Times New Roman"/>
          <w:sz w:val="24"/>
          <w:szCs w:val="24"/>
          <w:lang w:val="en-SG" w:eastAsia="ja-JP"/>
        </w:rPr>
      </w:pPr>
      <w:r w:rsidRPr="00F93223">
        <w:rPr>
          <w:rFonts w:eastAsia="Times New Roman"/>
          <w:sz w:val="24"/>
          <w:szCs w:val="24"/>
          <w:lang w:val="en-SG" w:eastAsia="ja-JP"/>
        </w:rPr>
        <w:t>Data matching and joining was predominantly implemented using the </w:t>
      </w:r>
      <w:proofErr w:type="gramStart"/>
      <w:r w:rsidRPr="00F93223">
        <w:rPr>
          <w:rFonts w:eastAsia="Times New Roman"/>
          <w:sz w:val="24"/>
          <w:szCs w:val="24"/>
          <w:lang w:val="en-SG" w:eastAsia="ja-JP"/>
        </w:rPr>
        <w:t>pandas</w:t>
      </w:r>
      <w:proofErr w:type="gramEnd"/>
      <w:r w:rsidRPr="00F93223">
        <w:rPr>
          <w:rFonts w:eastAsia="Times New Roman"/>
          <w:sz w:val="24"/>
          <w:szCs w:val="24"/>
          <w:lang w:val="en-SG" w:eastAsia="ja-JP"/>
        </w:rPr>
        <w:t> library (version 0.25.1) in python. Due to the overlapping distance measures along different segments of tracks, creation of the master data (</w:t>
      </w:r>
      <w:r w:rsidR="005D68FE" w:rsidRPr="00F93223">
        <w:rPr>
          <w:rFonts w:eastAsia="Times New Roman"/>
          <w:sz w:val="24"/>
          <w:szCs w:val="24"/>
          <w:lang w:val="en-SG" w:eastAsia="ja-JP"/>
        </w:rPr>
        <w:t>F</w:t>
      </w:r>
      <w:r w:rsidRPr="00F93223">
        <w:rPr>
          <w:rFonts w:eastAsia="Times New Roman"/>
          <w:sz w:val="24"/>
          <w:szCs w:val="24"/>
          <w:lang w:val="en-SG" w:eastAsia="ja-JP"/>
        </w:rPr>
        <w:t xml:space="preserve">igure </w:t>
      </w:r>
      <w:ins w:id="18" w:author="JJ Liu" w:date="2019-11-24T23:58:00Z">
        <w:r w:rsidR="00873244">
          <w:rPr>
            <w:rFonts w:eastAsia="Times New Roman"/>
            <w:sz w:val="24"/>
            <w:szCs w:val="24"/>
            <w:lang w:val="en-SG" w:eastAsia="ja-JP"/>
          </w:rPr>
          <w:t>2</w:t>
        </w:r>
      </w:ins>
      <w:del w:id="19" w:author="JJ Liu" w:date="2019-11-24T23:58:00Z">
        <w:r w:rsidR="005D68FE" w:rsidRPr="00F93223" w:rsidDel="00873244">
          <w:rPr>
            <w:rFonts w:eastAsia="Times New Roman"/>
            <w:sz w:val="24"/>
            <w:szCs w:val="24"/>
            <w:lang w:val="en-SG" w:eastAsia="ja-JP"/>
          </w:rPr>
          <w:delText>??</w:delText>
        </w:r>
      </w:del>
      <w:r w:rsidRPr="00F93223">
        <w:rPr>
          <w:rFonts w:eastAsia="Times New Roman"/>
          <w:sz w:val="24"/>
          <w:szCs w:val="24"/>
          <w:lang w:val="en-SG" w:eastAsia="ja-JP"/>
        </w:rPr>
        <w:t>) involved first segmenting into the different track codes before joining on the distance of each value measured along the track.</w:t>
      </w:r>
    </w:p>
    <w:p w14:paraId="3C941BF1" w14:textId="0D0D7577" w:rsidR="7F1F7EC0" w:rsidRDefault="7F1F7EC0" w:rsidP="7F1F7EC0">
      <w:pPr>
        <w:spacing w:after="0" w:line="240" w:lineRule="auto"/>
        <w:rPr>
          <w:rFonts w:eastAsia="Times New Roman"/>
          <w:sz w:val="24"/>
          <w:szCs w:val="24"/>
          <w:lang w:val="en-SG" w:eastAsia="ja-JP"/>
        </w:rPr>
      </w:pPr>
    </w:p>
    <w:p w14:paraId="74ADDF4F" w14:textId="0352DECA" w:rsidR="00B94900" w:rsidRPr="00F93223" w:rsidRDefault="7F1F7EC0" w:rsidP="00FE60B8">
      <w:pPr>
        <w:pStyle w:val="ListParagraph"/>
        <w:numPr>
          <w:ilvl w:val="0"/>
          <w:numId w:val="38"/>
        </w:numPr>
        <w:spacing w:after="0" w:line="240" w:lineRule="auto"/>
        <w:textAlignment w:val="baseline"/>
        <w:rPr>
          <w:rFonts w:eastAsia="Times New Roman"/>
          <w:sz w:val="24"/>
          <w:szCs w:val="24"/>
          <w:lang w:val="en-SG" w:eastAsia="ja-JP"/>
        </w:rPr>
      </w:pPr>
      <w:r w:rsidRPr="00F93223">
        <w:rPr>
          <w:rFonts w:eastAsia="Times New Roman"/>
          <w:sz w:val="24"/>
          <w:szCs w:val="24"/>
          <w:lang w:val="en-SG" w:eastAsia="ja-JP"/>
        </w:rPr>
        <w:t>The work orders dataset further required a translation from functional location to track codes prior to joining. An outline of this translation process was provided by QR and implemented in python by the team. </w:t>
      </w:r>
    </w:p>
    <w:p w14:paraId="6F34EEB9" w14:textId="5CB7351B" w:rsidR="00B94900" w:rsidRDefault="00B94900" w:rsidP="00FA1240">
      <w:pPr>
        <w:spacing w:after="0" w:line="240" w:lineRule="auto"/>
        <w:textAlignment w:val="baseline"/>
        <w:rPr>
          <w:rFonts w:ascii="Times New Roman" w:eastAsia="Times New Roman" w:hAnsi="Times New Roman" w:cs="Times New Roman"/>
          <w:sz w:val="24"/>
          <w:szCs w:val="24"/>
          <w:lang w:val="en-US" w:eastAsia="ja-JP"/>
        </w:rPr>
      </w:pPr>
    </w:p>
    <w:p w14:paraId="7621FEB9" w14:textId="188529EF" w:rsidR="00FA1240" w:rsidRPr="00B94900" w:rsidRDefault="00C4428A" w:rsidP="00FE60B8">
      <w:pPr>
        <w:jc w:val="center"/>
        <w:rPr>
          <w:rFonts w:eastAsiaTheme="minorEastAsia"/>
          <w:b/>
          <w:bCs/>
          <w:sz w:val="24"/>
          <w:szCs w:val="24"/>
          <w:lang w:val="en-US"/>
        </w:rPr>
      </w:pPr>
      <w:r>
        <w:rPr>
          <w:noProof/>
          <w:color w:val="353535"/>
          <w:bdr w:val="none" w:sz="0" w:space="0" w:color="auto" w:frame="1"/>
        </w:rPr>
        <w:drawing>
          <wp:inline distT="0" distB="0" distL="0" distR="0" wp14:anchorId="425B6098" wp14:editId="66356E01">
            <wp:extent cx="5166360" cy="56610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9731" cy="5664704"/>
                    </a:xfrm>
                    <a:prstGeom prst="rect">
                      <a:avLst/>
                    </a:prstGeom>
                    <a:noFill/>
                    <a:ln>
                      <a:noFill/>
                    </a:ln>
                  </pic:spPr>
                </pic:pic>
              </a:graphicData>
            </a:graphic>
          </wp:inline>
        </w:drawing>
      </w:r>
    </w:p>
    <w:p w14:paraId="5BB47D95" w14:textId="1FBD6254" w:rsidR="00FA1240" w:rsidRPr="00BA15A5" w:rsidRDefault="00B94900" w:rsidP="00EE5783">
      <w:pPr>
        <w:rPr>
          <w:rFonts w:eastAsiaTheme="minorEastAsia"/>
          <w:i/>
          <w:iCs/>
          <w:lang w:val="en-US"/>
        </w:rPr>
      </w:pPr>
      <w:r w:rsidRPr="00BA15A5">
        <w:rPr>
          <w:rFonts w:eastAsiaTheme="minorEastAsia"/>
          <w:i/>
          <w:iCs/>
          <w:lang w:val="en-US"/>
        </w:rPr>
        <w:t xml:space="preserve">Figure </w:t>
      </w:r>
      <w:ins w:id="20" w:author="JJ Liu" w:date="2019-11-24T23:58:00Z">
        <w:r w:rsidR="00873244">
          <w:rPr>
            <w:rFonts w:eastAsiaTheme="minorEastAsia"/>
            <w:i/>
            <w:iCs/>
            <w:lang w:val="en-US"/>
          </w:rPr>
          <w:t>2</w:t>
        </w:r>
      </w:ins>
      <w:del w:id="21" w:author="JJ Liu" w:date="2019-11-24T23:58:00Z">
        <w:r w:rsidRPr="00BA15A5" w:rsidDel="00873244">
          <w:rPr>
            <w:rFonts w:eastAsiaTheme="minorEastAsia"/>
            <w:i/>
            <w:iCs/>
            <w:lang w:val="en-US"/>
          </w:rPr>
          <w:delText>1</w:delText>
        </w:r>
      </w:del>
      <w:r w:rsidRPr="00BA15A5">
        <w:rPr>
          <w:rFonts w:eastAsiaTheme="minorEastAsia"/>
          <w:i/>
          <w:iCs/>
          <w:lang w:val="en-US"/>
        </w:rPr>
        <w:t>. schema for the data provided by QR.</w:t>
      </w:r>
    </w:p>
    <w:p w14:paraId="26241EF2" w14:textId="77777777" w:rsidR="00FE60B8" w:rsidRDefault="005D68FE">
      <w:pPr>
        <w:rPr>
          <w:rFonts w:eastAsiaTheme="minorEastAsia"/>
          <w:sz w:val="24"/>
          <w:szCs w:val="24"/>
        </w:rPr>
      </w:pPr>
      <w:r>
        <w:rPr>
          <w:rFonts w:eastAsiaTheme="minorEastAsia"/>
          <w:sz w:val="24"/>
          <w:szCs w:val="24"/>
        </w:rPr>
        <w:lastRenderedPageBreak/>
        <w:t>Appendix 2 elaborates on the pre-processing activities undertaken.</w:t>
      </w:r>
    </w:p>
    <w:p w14:paraId="7F7A9B5C" w14:textId="52C3EF4C" w:rsidR="00817DA4" w:rsidRDefault="00817DA4">
      <w:pPr>
        <w:rPr>
          <w:rFonts w:eastAsiaTheme="minorEastAsia"/>
          <w:sz w:val="24"/>
          <w:szCs w:val="24"/>
        </w:rPr>
      </w:pPr>
    </w:p>
    <w:p w14:paraId="03837FBD" w14:textId="04850E1A" w:rsidR="00AE1AAA" w:rsidRDefault="00AE1AAA" w:rsidP="00EE5783">
      <w:pPr>
        <w:rPr>
          <w:rFonts w:eastAsiaTheme="minorEastAsia"/>
          <w:sz w:val="24"/>
          <w:szCs w:val="24"/>
        </w:rPr>
      </w:pPr>
      <w:r>
        <w:rPr>
          <w:rFonts w:eastAsiaTheme="minorEastAsia"/>
          <w:sz w:val="24"/>
          <w:szCs w:val="24"/>
        </w:rPr>
        <w:t>References to GPR and TRC data below mean:</w:t>
      </w:r>
    </w:p>
    <w:p w14:paraId="41F5EEB0" w14:textId="7C0AFFCC" w:rsidR="00AE1AAA" w:rsidRPr="00466CCC" w:rsidRDefault="00AE1AAA" w:rsidP="00FE60B8">
      <w:pPr>
        <w:pStyle w:val="ListParagraph"/>
        <w:numPr>
          <w:ilvl w:val="0"/>
          <w:numId w:val="19"/>
        </w:numPr>
        <w:rPr>
          <w:rFonts w:eastAsiaTheme="minorEastAsia"/>
          <w:sz w:val="24"/>
          <w:szCs w:val="24"/>
        </w:rPr>
      </w:pPr>
      <w:r w:rsidRPr="00466CCC">
        <w:rPr>
          <w:rFonts w:eastAsiaTheme="minorEastAsia"/>
          <w:sz w:val="24"/>
          <w:szCs w:val="24"/>
        </w:rPr>
        <w:t>TRC for C195: 93 files representing 5 years of TRC history</w:t>
      </w:r>
    </w:p>
    <w:p w14:paraId="445CDB3B" w14:textId="5C89F052" w:rsidR="00AE1AAA" w:rsidRDefault="00AE1AAA" w:rsidP="00FE60B8">
      <w:pPr>
        <w:pStyle w:val="ListParagraph"/>
        <w:numPr>
          <w:ilvl w:val="0"/>
          <w:numId w:val="19"/>
        </w:numPr>
        <w:rPr>
          <w:rFonts w:eastAsiaTheme="minorEastAsia"/>
          <w:sz w:val="24"/>
          <w:szCs w:val="24"/>
        </w:rPr>
      </w:pPr>
      <w:r w:rsidRPr="00466CCC">
        <w:rPr>
          <w:rFonts w:eastAsiaTheme="minorEastAsia"/>
          <w:sz w:val="24"/>
          <w:szCs w:val="24"/>
        </w:rPr>
        <w:t>TRC for C138: 120 files representing 5 years of TRC history</w:t>
      </w:r>
    </w:p>
    <w:p w14:paraId="32D55ABF" w14:textId="57F08B40" w:rsidR="00C4428A" w:rsidRPr="00466CCC" w:rsidRDefault="00C4428A" w:rsidP="00FE60B8">
      <w:pPr>
        <w:pStyle w:val="ListParagraph"/>
        <w:numPr>
          <w:ilvl w:val="0"/>
          <w:numId w:val="19"/>
        </w:numPr>
        <w:rPr>
          <w:rFonts w:eastAsiaTheme="minorEastAsia"/>
          <w:sz w:val="24"/>
          <w:szCs w:val="24"/>
        </w:rPr>
      </w:pPr>
      <w:r>
        <w:rPr>
          <w:rFonts w:eastAsiaTheme="minorEastAsia"/>
          <w:sz w:val="24"/>
          <w:szCs w:val="24"/>
        </w:rPr>
        <w:t>TRC for C139: 4 files representing 4 quarters of TRC history</w:t>
      </w:r>
    </w:p>
    <w:p w14:paraId="4D0424E7" w14:textId="2090C9C5" w:rsidR="00AE1AAA" w:rsidRPr="00466CCC" w:rsidRDefault="00AE1AAA" w:rsidP="00FE60B8">
      <w:pPr>
        <w:pStyle w:val="ListParagraph"/>
        <w:numPr>
          <w:ilvl w:val="0"/>
          <w:numId w:val="19"/>
        </w:numPr>
        <w:rPr>
          <w:rFonts w:eastAsiaTheme="minorEastAsia"/>
          <w:sz w:val="24"/>
          <w:szCs w:val="24"/>
        </w:rPr>
      </w:pPr>
      <w:r w:rsidRPr="00466CCC">
        <w:rPr>
          <w:rFonts w:eastAsiaTheme="minorEastAsia"/>
          <w:sz w:val="24"/>
          <w:szCs w:val="24"/>
        </w:rPr>
        <w:t>GPR for C138: for 2015 and 2018</w:t>
      </w:r>
    </w:p>
    <w:p w14:paraId="4FDB168E" w14:textId="421B090A" w:rsidR="00AE1AAA" w:rsidRDefault="00AE1AAA" w:rsidP="00FE60B8">
      <w:pPr>
        <w:pStyle w:val="ListParagraph"/>
        <w:numPr>
          <w:ilvl w:val="0"/>
          <w:numId w:val="19"/>
        </w:numPr>
        <w:rPr>
          <w:rFonts w:eastAsiaTheme="minorEastAsia"/>
          <w:sz w:val="24"/>
          <w:szCs w:val="24"/>
        </w:rPr>
      </w:pPr>
      <w:r w:rsidRPr="00466CCC">
        <w:rPr>
          <w:rFonts w:eastAsiaTheme="minorEastAsia"/>
          <w:sz w:val="24"/>
          <w:szCs w:val="24"/>
        </w:rPr>
        <w:t>GPR for C195: for 2015</w:t>
      </w:r>
    </w:p>
    <w:p w14:paraId="2236A8F7" w14:textId="4CF75E5C" w:rsidR="00C4428A" w:rsidRPr="00466CCC" w:rsidRDefault="00C4428A" w:rsidP="00FE60B8">
      <w:pPr>
        <w:pStyle w:val="ListParagraph"/>
        <w:numPr>
          <w:ilvl w:val="0"/>
          <w:numId w:val="19"/>
        </w:numPr>
        <w:rPr>
          <w:rFonts w:eastAsiaTheme="minorEastAsia"/>
          <w:sz w:val="24"/>
          <w:szCs w:val="24"/>
        </w:rPr>
      </w:pPr>
      <w:r>
        <w:rPr>
          <w:rFonts w:eastAsiaTheme="minorEastAsia"/>
          <w:sz w:val="24"/>
          <w:szCs w:val="24"/>
        </w:rPr>
        <w:t>GPR for C139: for 2018</w:t>
      </w:r>
    </w:p>
    <w:tbl>
      <w:tblPr>
        <w:tblStyle w:val="TableGrid"/>
        <w:tblW w:w="0" w:type="auto"/>
        <w:tblLook w:val="04A0" w:firstRow="1" w:lastRow="0" w:firstColumn="1" w:lastColumn="0" w:noHBand="0" w:noVBand="1"/>
      </w:tblPr>
      <w:tblGrid>
        <w:gridCol w:w="2689"/>
        <w:gridCol w:w="3322"/>
        <w:gridCol w:w="3005"/>
      </w:tblGrid>
      <w:tr w:rsidR="00B45ECE" w14:paraId="11D4BBF5" w14:textId="77777777" w:rsidTr="004E17FD">
        <w:tc>
          <w:tcPr>
            <w:tcW w:w="2689" w:type="dxa"/>
            <w:shd w:val="clear" w:color="auto" w:fill="E7E6E6" w:themeFill="background2"/>
          </w:tcPr>
          <w:p w14:paraId="62928D56" w14:textId="120A2613" w:rsidR="00B45ECE" w:rsidRPr="00B45ECE" w:rsidRDefault="00B45ECE" w:rsidP="00B45ECE">
            <w:pPr>
              <w:jc w:val="center"/>
              <w:rPr>
                <w:rFonts w:eastAsiaTheme="minorEastAsia"/>
                <w:b/>
                <w:bCs/>
                <w:sz w:val="24"/>
                <w:szCs w:val="24"/>
              </w:rPr>
            </w:pPr>
            <w:r w:rsidRPr="00B45ECE">
              <w:rPr>
                <w:rFonts w:eastAsiaTheme="minorEastAsia"/>
                <w:b/>
                <w:bCs/>
                <w:sz w:val="24"/>
                <w:szCs w:val="24"/>
              </w:rPr>
              <w:t>Feature</w:t>
            </w:r>
          </w:p>
        </w:tc>
        <w:tc>
          <w:tcPr>
            <w:tcW w:w="3322" w:type="dxa"/>
            <w:shd w:val="clear" w:color="auto" w:fill="E7E6E6" w:themeFill="background2"/>
          </w:tcPr>
          <w:p w14:paraId="7631B655" w14:textId="32154D37" w:rsidR="00B45ECE" w:rsidRPr="00B45ECE" w:rsidRDefault="00B45ECE" w:rsidP="00B45ECE">
            <w:pPr>
              <w:jc w:val="center"/>
              <w:rPr>
                <w:rFonts w:eastAsiaTheme="minorEastAsia"/>
                <w:b/>
                <w:bCs/>
                <w:sz w:val="24"/>
                <w:szCs w:val="24"/>
              </w:rPr>
            </w:pPr>
            <w:r w:rsidRPr="00B45ECE">
              <w:rPr>
                <w:rFonts w:eastAsiaTheme="minorEastAsia"/>
                <w:b/>
                <w:bCs/>
                <w:sz w:val="24"/>
                <w:szCs w:val="24"/>
              </w:rPr>
              <w:t>Data Source</w:t>
            </w:r>
          </w:p>
        </w:tc>
        <w:tc>
          <w:tcPr>
            <w:tcW w:w="3005" w:type="dxa"/>
            <w:shd w:val="clear" w:color="auto" w:fill="E7E6E6" w:themeFill="background2"/>
          </w:tcPr>
          <w:p w14:paraId="2B4504C5" w14:textId="2A153853" w:rsidR="00B45ECE" w:rsidRPr="00B45ECE" w:rsidRDefault="00B45ECE" w:rsidP="00B45ECE">
            <w:pPr>
              <w:jc w:val="center"/>
              <w:rPr>
                <w:rFonts w:eastAsiaTheme="minorEastAsia"/>
                <w:b/>
                <w:bCs/>
                <w:sz w:val="24"/>
                <w:szCs w:val="24"/>
              </w:rPr>
            </w:pPr>
            <w:r w:rsidRPr="00B45ECE">
              <w:rPr>
                <w:rFonts w:eastAsiaTheme="minorEastAsia"/>
                <w:b/>
                <w:bCs/>
                <w:sz w:val="24"/>
                <w:szCs w:val="24"/>
              </w:rPr>
              <w:t>Expect</w:t>
            </w:r>
            <w:r w:rsidR="008008B8">
              <w:rPr>
                <w:rFonts w:eastAsiaTheme="minorEastAsia"/>
                <w:b/>
                <w:bCs/>
                <w:sz w:val="24"/>
                <w:szCs w:val="24"/>
              </w:rPr>
              <w:t>ed Use</w:t>
            </w:r>
          </w:p>
        </w:tc>
      </w:tr>
      <w:tr w:rsidR="00FC715C" w14:paraId="0AE88D2B" w14:textId="77777777" w:rsidTr="004E17FD">
        <w:tc>
          <w:tcPr>
            <w:tcW w:w="2689" w:type="dxa"/>
          </w:tcPr>
          <w:p w14:paraId="4733260C" w14:textId="77777777" w:rsidR="00FC715C" w:rsidRDefault="00FC715C" w:rsidP="00FC715C">
            <w:pPr>
              <w:rPr>
                <w:rFonts w:eastAsiaTheme="minorEastAsia"/>
                <w:sz w:val="24"/>
                <w:szCs w:val="24"/>
              </w:rPr>
            </w:pPr>
            <w:r>
              <w:rPr>
                <w:rFonts w:eastAsiaTheme="minorEastAsia"/>
                <w:sz w:val="24"/>
                <w:szCs w:val="24"/>
              </w:rPr>
              <w:t>Ballast fouling Percentage Void Contamination (PVC)</w:t>
            </w:r>
          </w:p>
          <w:p w14:paraId="3FD1C9D0"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6D749824"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93B56EF" w14:textId="0BC05B20"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7C9014EB" w14:textId="77777777"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p w14:paraId="1002E49F" w14:textId="0BA61C40" w:rsidR="00FC715C" w:rsidRPr="00AD3A9C" w:rsidRDefault="00FC715C" w:rsidP="00FC715C">
            <w:pPr>
              <w:rPr>
                <w:rFonts w:eastAsiaTheme="minorEastAsia"/>
                <w:sz w:val="24"/>
                <w:szCs w:val="24"/>
              </w:rPr>
            </w:pPr>
          </w:p>
        </w:tc>
        <w:tc>
          <w:tcPr>
            <w:tcW w:w="3005" w:type="dxa"/>
          </w:tcPr>
          <w:p w14:paraId="6482D9C0" w14:textId="30DDFC9B" w:rsidR="00FC715C" w:rsidRDefault="00FC715C" w:rsidP="00FC715C">
            <w:pPr>
              <w:rPr>
                <w:rFonts w:eastAsiaTheme="minorEastAsia"/>
                <w:sz w:val="24"/>
                <w:szCs w:val="24"/>
              </w:rPr>
            </w:pPr>
            <w:r>
              <w:rPr>
                <w:rFonts w:eastAsiaTheme="minorEastAsia"/>
                <w:sz w:val="24"/>
                <w:szCs w:val="24"/>
              </w:rPr>
              <w:t xml:space="preserve">Correlated with ballast condition </w:t>
            </w:r>
          </w:p>
        </w:tc>
      </w:tr>
      <w:tr w:rsidR="00FC715C" w14:paraId="0E093D0F" w14:textId="77777777" w:rsidTr="004E17FD">
        <w:tc>
          <w:tcPr>
            <w:tcW w:w="2689" w:type="dxa"/>
          </w:tcPr>
          <w:p w14:paraId="26263826" w14:textId="77777777" w:rsidR="00FC715C" w:rsidRDefault="00FC715C" w:rsidP="00FC715C">
            <w:pPr>
              <w:rPr>
                <w:rFonts w:eastAsiaTheme="minorEastAsia"/>
                <w:sz w:val="24"/>
                <w:szCs w:val="24"/>
              </w:rPr>
            </w:pPr>
            <w:r>
              <w:rPr>
                <w:rFonts w:eastAsiaTheme="minorEastAsia"/>
                <w:sz w:val="24"/>
                <w:szCs w:val="24"/>
              </w:rPr>
              <w:t>Layer roughness Index (LRI)</w:t>
            </w:r>
          </w:p>
          <w:p w14:paraId="74BFD26E"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3EFF1637"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167C6C1C" w14:textId="66680119"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3767DD85" w14:textId="046FE893"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3E4C3E92" w14:textId="48C78DD5" w:rsidR="00FC715C" w:rsidRDefault="00FC715C" w:rsidP="00FC715C">
            <w:pPr>
              <w:rPr>
                <w:rFonts w:eastAsiaTheme="minorEastAsia"/>
                <w:sz w:val="24"/>
                <w:szCs w:val="24"/>
              </w:rPr>
            </w:pPr>
            <w:r>
              <w:rPr>
                <w:rFonts w:eastAsiaTheme="minorEastAsia"/>
                <w:sz w:val="24"/>
                <w:szCs w:val="24"/>
              </w:rPr>
              <w:t>Assess feature importance</w:t>
            </w:r>
          </w:p>
        </w:tc>
      </w:tr>
      <w:tr w:rsidR="00FC715C" w14:paraId="344A4DA8" w14:textId="77777777" w:rsidTr="004E17FD">
        <w:tc>
          <w:tcPr>
            <w:tcW w:w="2689" w:type="dxa"/>
          </w:tcPr>
          <w:p w14:paraId="0C3AFF71" w14:textId="77777777" w:rsidR="00FC715C" w:rsidRDefault="00FC715C" w:rsidP="00FC715C">
            <w:pPr>
              <w:rPr>
                <w:rFonts w:eastAsiaTheme="minorEastAsia"/>
                <w:sz w:val="24"/>
                <w:szCs w:val="24"/>
              </w:rPr>
            </w:pPr>
            <w:r>
              <w:rPr>
                <w:rFonts w:eastAsiaTheme="minorEastAsia"/>
                <w:sz w:val="24"/>
                <w:szCs w:val="24"/>
              </w:rPr>
              <w:t>Ballast Thickness Index (BTI)</w:t>
            </w:r>
          </w:p>
          <w:p w14:paraId="42F26995"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418BD1E7"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13783002" w14:textId="7F6ADC21"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6189E96E" w14:textId="543A038D"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04D6821D" w14:textId="49637E45" w:rsidR="00FC715C" w:rsidRDefault="00FC715C" w:rsidP="00FC715C">
            <w:pPr>
              <w:rPr>
                <w:rFonts w:eastAsiaTheme="minorEastAsia"/>
                <w:sz w:val="24"/>
                <w:szCs w:val="24"/>
              </w:rPr>
            </w:pPr>
            <w:r>
              <w:rPr>
                <w:rFonts w:eastAsiaTheme="minorEastAsia"/>
                <w:sz w:val="24"/>
                <w:szCs w:val="24"/>
              </w:rPr>
              <w:t>Assess feature importance</w:t>
            </w:r>
          </w:p>
        </w:tc>
      </w:tr>
      <w:tr w:rsidR="00FC715C" w14:paraId="0B33E658" w14:textId="77777777" w:rsidTr="004E17FD">
        <w:tc>
          <w:tcPr>
            <w:tcW w:w="2689" w:type="dxa"/>
          </w:tcPr>
          <w:p w14:paraId="2322DB59" w14:textId="77777777" w:rsidR="00FC715C" w:rsidRDefault="00FC715C" w:rsidP="00FC715C">
            <w:pPr>
              <w:rPr>
                <w:rFonts w:eastAsiaTheme="minorEastAsia"/>
                <w:sz w:val="24"/>
                <w:szCs w:val="24"/>
              </w:rPr>
            </w:pPr>
            <w:r w:rsidRPr="006D5147">
              <w:rPr>
                <w:rFonts w:eastAsiaTheme="minorEastAsia"/>
                <w:sz w:val="24"/>
                <w:szCs w:val="24"/>
              </w:rPr>
              <w:t>Moisture Likelihood Index (MLI)</w:t>
            </w:r>
          </w:p>
          <w:p w14:paraId="0C73BD7C"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19525A81"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191E593" w14:textId="63825060"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10EBAC0A" w14:textId="50A7223F"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7520ED13" w14:textId="796FAD7C" w:rsidR="00FC715C" w:rsidRDefault="00FC715C" w:rsidP="00FC715C">
            <w:pPr>
              <w:rPr>
                <w:rFonts w:eastAsiaTheme="minorEastAsia"/>
                <w:sz w:val="24"/>
                <w:szCs w:val="24"/>
              </w:rPr>
            </w:pPr>
            <w:r>
              <w:rPr>
                <w:rFonts w:eastAsiaTheme="minorEastAsia"/>
                <w:sz w:val="24"/>
                <w:szCs w:val="24"/>
              </w:rPr>
              <w:t>Assess feature importance</w:t>
            </w:r>
          </w:p>
        </w:tc>
      </w:tr>
      <w:tr w:rsidR="00FC715C" w14:paraId="4EC3AFF9" w14:textId="77777777" w:rsidTr="004E17FD">
        <w:tc>
          <w:tcPr>
            <w:tcW w:w="2689" w:type="dxa"/>
          </w:tcPr>
          <w:p w14:paraId="0E7216F4" w14:textId="77777777" w:rsidR="00FC715C" w:rsidRDefault="00FC715C" w:rsidP="00FC715C">
            <w:pPr>
              <w:rPr>
                <w:rFonts w:eastAsiaTheme="minorEastAsia"/>
                <w:sz w:val="24"/>
                <w:szCs w:val="24"/>
              </w:rPr>
            </w:pPr>
            <w:r w:rsidRPr="006D5147">
              <w:rPr>
                <w:rFonts w:eastAsiaTheme="minorEastAsia"/>
                <w:sz w:val="24"/>
                <w:szCs w:val="24"/>
              </w:rPr>
              <w:t>Fouling Depth Layer (FDL)</w:t>
            </w:r>
          </w:p>
          <w:p w14:paraId="3C39E7AE"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2DCFE221"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416FCE14" w14:textId="31CD58AE"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7941A177" w14:textId="66902D40"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65DC4804" w14:textId="01E1F859" w:rsidR="00FC715C" w:rsidRDefault="00FC715C" w:rsidP="00FC715C">
            <w:pPr>
              <w:rPr>
                <w:rFonts w:eastAsiaTheme="minorEastAsia"/>
                <w:sz w:val="24"/>
                <w:szCs w:val="24"/>
              </w:rPr>
            </w:pPr>
            <w:r>
              <w:rPr>
                <w:rFonts w:eastAsiaTheme="minorEastAsia"/>
                <w:sz w:val="24"/>
                <w:szCs w:val="24"/>
              </w:rPr>
              <w:t>Assess feature importance</w:t>
            </w:r>
          </w:p>
        </w:tc>
      </w:tr>
      <w:tr w:rsidR="00FC715C" w14:paraId="7B613403" w14:textId="77777777" w:rsidTr="004E17FD">
        <w:tc>
          <w:tcPr>
            <w:tcW w:w="2689" w:type="dxa"/>
          </w:tcPr>
          <w:p w14:paraId="3A46CA34" w14:textId="77777777" w:rsidR="00FC715C" w:rsidRDefault="00FC715C" w:rsidP="00FC715C">
            <w:pPr>
              <w:rPr>
                <w:rFonts w:eastAsiaTheme="minorEastAsia"/>
                <w:sz w:val="24"/>
                <w:szCs w:val="24"/>
              </w:rPr>
            </w:pPr>
            <w:r w:rsidRPr="006D5147">
              <w:rPr>
                <w:rFonts w:eastAsiaTheme="minorEastAsia"/>
                <w:sz w:val="24"/>
                <w:szCs w:val="24"/>
              </w:rPr>
              <w:t>Ballast Volume Metric (BVM)</w:t>
            </w:r>
          </w:p>
          <w:p w14:paraId="1F721A05"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775CFADE" w14:textId="745D34F9"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3D4A4E0" w14:textId="076600FA" w:rsidR="00FC715C" w:rsidRDefault="00FC715C" w:rsidP="00FE60B8">
            <w:pPr>
              <w:numPr>
                <w:ilvl w:val="0"/>
                <w:numId w:val="11"/>
              </w:numPr>
              <w:rPr>
                <w:rFonts w:eastAsiaTheme="minorEastAsia"/>
                <w:sz w:val="24"/>
                <w:szCs w:val="24"/>
              </w:rPr>
            </w:pPr>
            <w:r>
              <w:rPr>
                <w:rFonts w:eastAsiaTheme="minorEastAsia"/>
                <w:sz w:val="24"/>
                <w:szCs w:val="24"/>
              </w:rPr>
              <w:t>Right</w:t>
            </w:r>
          </w:p>
        </w:tc>
        <w:tc>
          <w:tcPr>
            <w:tcW w:w="3322" w:type="dxa"/>
          </w:tcPr>
          <w:p w14:paraId="2FC5EAAF" w14:textId="4424DC99"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56C91616" w14:textId="28C56501" w:rsidR="00FC715C" w:rsidRDefault="00FC715C" w:rsidP="00FC715C">
            <w:pPr>
              <w:rPr>
                <w:rFonts w:eastAsiaTheme="minorEastAsia"/>
                <w:sz w:val="24"/>
                <w:szCs w:val="24"/>
              </w:rPr>
            </w:pPr>
            <w:r>
              <w:rPr>
                <w:rFonts w:eastAsiaTheme="minorEastAsia"/>
                <w:sz w:val="24"/>
                <w:szCs w:val="24"/>
              </w:rPr>
              <w:t>Assess feature importance</w:t>
            </w:r>
          </w:p>
        </w:tc>
      </w:tr>
      <w:tr w:rsidR="00FC715C" w14:paraId="5423E28D" w14:textId="77777777" w:rsidTr="004E17FD">
        <w:tc>
          <w:tcPr>
            <w:tcW w:w="2689" w:type="dxa"/>
          </w:tcPr>
          <w:p w14:paraId="44D12F73" w14:textId="77777777" w:rsidR="00FC715C" w:rsidRDefault="00FC715C" w:rsidP="00FC715C">
            <w:pPr>
              <w:rPr>
                <w:rFonts w:eastAsiaTheme="minorEastAsia"/>
                <w:sz w:val="24"/>
                <w:szCs w:val="24"/>
              </w:rPr>
            </w:pPr>
            <w:r w:rsidRPr="006D5147">
              <w:rPr>
                <w:rFonts w:eastAsiaTheme="minorEastAsia"/>
                <w:sz w:val="24"/>
                <w:szCs w:val="24"/>
              </w:rPr>
              <w:t>Ballast Deficit Metric (BDM)</w:t>
            </w:r>
          </w:p>
          <w:p w14:paraId="337A5244" w14:textId="57C2A79F" w:rsidR="00FC715C" w:rsidRDefault="00FC715C" w:rsidP="00FE60B8">
            <w:pPr>
              <w:numPr>
                <w:ilvl w:val="0"/>
                <w:numId w:val="11"/>
              </w:numPr>
              <w:rPr>
                <w:rFonts w:eastAsiaTheme="minorEastAsia"/>
                <w:sz w:val="24"/>
                <w:szCs w:val="24"/>
              </w:rPr>
            </w:pPr>
            <w:r w:rsidRPr="00F77B2A">
              <w:rPr>
                <w:rFonts w:eastAsiaTheme="minorEastAsia"/>
                <w:sz w:val="24"/>
                <w:szCs w:val="24"/>
              </w:rPr>
              <w:lastRenderedPageBreak/>
              <w:t>Left</w:t>
            </w:r>
          </w:p>
          <w:p w14:paraId="61A56EED" w14:textId="3BCF0F56" w:rsidR="00FC715C" w:rsidRDefault="00FC715C" w:rsidP="00FE60B8">
            <w:pPr>
              <w:numPr>
                <w:ilvl w:val="0"/>
                <w:numId w:val="11"/>
              </w:numPr>
              <w:rPr>
                <w:rFonts w:eastAsiaTheme="minorEastAsia"/>
                <w:sz w:val="24"/>
                <w:szCs w:val="24"/>
              </w:rPr>
            </w:pPr>
            <w:r>
              <w:rPr>
                <w:rFonts w:eastAsiaTheme="minorEastAsia"/>
                <w:sz w:val="24"/>
                <w:szCs w:val="24"/>
              </w:rPr>
              <w:t>Centre</w:t>
            </w:r>
          </w:p>
          <w:p w14:paraId="3385EB1E" w14:textId="6838171D" w:rsidR="00FC715C" w:rsidRDefault="00FC715C" w:rsidP="00FE60B8">
            <w:pPr>
              <w:numPr>
                <w:ilvl w:val="0"/>
                <w:numId w:val="11"/>
              </w:numPr>
              <w:rPr>
                <w:rFonts w:eastAsiaTheme="minorEastAsia"/>
                <w:sz w:val="24"/>
                <w:szCs w:val="24"/>
              </w:rPr>
            </w:pPr>
            <w:r>
              <w:rPr>
                <w:rFonts w:eastAsiaTheme="minorEastAsia"/>
                <w:sz w:val="24"/>
                <w:szCs w:val="24"/>
              </w:rPr>
              <w:t>Right</w:t>
            </w:r>
          </w:p>
        </w:tc>
        <w:tc>
          <w:tcPr>
            <w:tcW w:w="3322" w:type="dxa"/>
          </w:tcPr>
          <w:p w14:paraId="3399BF15" w14:textId="552FA615"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lastRenderedPageBreak/>
              <w:t>GPR Data</w:t>
            </w:r>
          </w:p>
        </w:tc>
        <w:tc>
          <w:tcPr>
            <w:tcW w:w="3005" w:type="dxa"/>
          </w:tcPr>
          <w:p w14:paraId="2C4452A9" w14:textId="71F41C41" w:rsidR="00FC715C" w:rsidRDefault="00FC715C" w:rsidP="00FC715C">
            <w:pPr>
              <w:rPr>
                <w:rFonts w:eastAsiaTheme="minorEastAsia"/>
                <w:sz w:val="24"/>
                <w:szCs w:val="24"/>
              </w:rPr>
            </w:pPr>
            <w:r>
              <w:rPr>
                <w:rFonts w:eastAsiaTheme="minorEastAsia"/>
                <w:sz w:val="24"/>
                <w:szCs w:val="24"/>
              </w:rPr>
              <w:t>Assess feature importance</w:t>
            </w:r>
          </w:p>
        </w:tc>
      </w:tr>
      <w:tr w:rsidR="00FC715C" w14:paraId="24CC9F33" w14:textId="77777777" w:rsidTr="004E17FD">
        <w:tc>
          <w:tcPr>
            <w:tcW w:w="2689" w:type="dxa"/>
          </w:tcPr>
          <w:p w14:paraId="23A94D3E" w14:textId="77777777" w:rsidR="00FC715C" w:rsidRDefault="00FC715C" w:rsidP="00FC715C">
            <w:pPr>
              <w:rPr>
                <w:rFonts w:eastAsiaTheme="minorEastAsia"/>
                <w:sz w:val="24"/>
                <w:szCs w:val="24"/>
              </w:rPr>
            </w:pPr>
            <w:r w:rsidRPr="006D5147">
              <w:rPr>
                <w:rFonts w:eastAsiaTheme="minorEastAsia"/>
                <w:sz w:val="24"/>
                <w:szCs w:val="24"/>
              </w:rPr>
              <w:t>Track Drainage Index (TDI)</w:t>
            </w:r>
          </w:p>
          <w:p w14:paraId="265F7F64" w14:textId="77777777" w:rsidR="00FC715C" w:rsidRDefault="00FC715C" w:rsidP="00FE60B8">
            <w:pPr>
              <w:pStyle w:val="ListParagraph"/>
              <w:numPr>
                <w:ilvl w:val="0"/>
                <w:numId w:val="11"/>
              </w:numPr>
              <w:rPr>
                <w:rFonts w:eastAsiaTheme="minorEastAsia"/>
                <w:sz w:val="24"/>
                <w:szCs w:val="24"/>
              </w:rPr>
            </w:pPr>
            <w:r w:rsidRPr="00F77B2A">
              <w:rPr>
                <w:rFonts w:eastAsiaTheme="minorEastAsia"/>
                <w:sz w:val="24"/>
                <w:szCs w:val="24"/>
              </w:rPr>
              <w:t>Left</w:t>
            </w:r>
          </w:p>
          <w:p w14:paraId="2CA44614" w14:textId="1F58A285" w:rsidR="00FC715C" w:rsidRPr="00F77B2A" w:rsidRDefault="00FC715C" w:rsidP="00FE60B8">
            <w:pPr>
              <w:pStyle w:val="ListParagraph"/>
              <w:numPr>
                <w:ilvl w:val="0"/>
                <w:numId w:val="11"/>
              </w:numPr>
              <w:rPr>
                <w:rFonts w:eastAsiaTheme="minorEastAsia"/>
                <w:sz w:val="24"/>
                <w:szCs w:val="24"/>
              </w:rPr>
            </w:pPr>
            <w:r w:rsidRPr="00F77B2A">
              <w:rPr>
                <w:rFonts w:eastAsiaTheme="minorEastAsia"/>
                <w:sz w:val="24"/>
                <w:szCs w:val="24"/>
              </w:rPr>
              <w:t>Right</w:t>
            </w:r>
          </w:p>
        </w:tc>
        <w:tc>
          <w:tcPr>
            <w:tcW w:w="3322" w:type="dxa"/>
          </w:tcPr>
          <w:p w14:paraId="004D2BC6" w14:textId="77777777"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p w14:paraId="352147B4" w14:textId="0F851A43" w:rsidR="00FC715C" w:rsidRPr="00AD3A9C" w:rsidRDefault="00FC715C" w:rsidP="00FE60B8">
            <w:pPr>
              <w:pStyle w:val="ListParagraph"/>
              <w:numPr>
                <w:ilvl w:val="0"/>
                <w:numId w:val="13"/>
              </w:numPr>
              <w:rPr>
                <w:rFonts w:eastAsiaTheme="minorEastAsia"/>
                <w:sz w:val="24"/>
                <w:szCs w:val="24"/>
              </w:rPr>
            </w:pPr>
          </w:p>
        </w:tc>
        <w:tc>
          <w:tcPr>
            <w:tcW w:w="3005" w:type="dxa"/>
          </w:tcPr>
          <w:p w14:paraId="58C8A772" w14:textId="68628234" w:rsidR="00FC715C" w:rsidRDefault="00FC715C" w:rsidP="00FC715C">
            <w:pPr>
              <w:rPr>
                <w:rFonts w:eastAsiaTheme="minorEastAsia"/>
                <w:sz w:val="24"/>
                <w:szCs w:val="24"/>
              </w:rPr>
            </w:pPr>
            <w:r>
              <w:rPr>
                <w:rFonts w:eastAsiaTheme="minorEastAsia"/>
                <w:sz w:val="24"/>
                <w:szCs w:val="24"/>
              </w:rPr>
              <w:t>Assess feature importance</w:t>
            </w:r>
          </w:p>
        </w:tc>
      </w:tr>
      <w:tr w:rsidR="00FC715C" w14:paraId="3C98CAAC" w14:textId="77777777" w:rsidTr="004E17FD">
        <w:tc>
          <w:tcPr>
            <w:tcW w:w="2689" w:type="dxa"/>
          </w:tcPr>
          <w:p w14:paraId="24C59204" w14:textId="098FBDF0" w:rsidR="00FC715C" w:rsidRDefault="00FC715C" w:rsidP="00FC715C">
            <w:pPr>
              <w:rPr>
                <w:rFonts w:eastAsiaTheme="minorEastAsia"/>
                <w:sz w:val="24"/>
                <w:szCs w:val="24"/>
              </w:rPr>
            </w:pPr>
            <w:r w:rsidRPr="006D5147">
              <w:rPr>
                <w:rFonts w:eastAsiaTheme="minorEastAsia"/>
                <w:sz w:val="24"/>
                <w:szCs w:val="24"/>
              </w:rPr>
              <w:t xml:space="preserve">Surface </w:t>
            </w:r>
            <w:proofErr w:type="spellStart"/>
            <w:r w:rsidRPr="006D5147">
              <w:rPr>
                <w:rFonts w:eastAsiaTheme="minorEastAsia"/>
                <w:sz w:val="24"/>
                <w:szCs w:val="24"/>
              </w:rPr>
              <w:t>Mudspot</w:t>
            </w:r>
            <w:proofErr w:type="spellEnd"/>
            <w:r w:rsidRPr="006D5147">
              <w:rPr>
                <w:rFonts w:eastAsiaTheme="minorEastAsia"/>
                <w:sz w:val="24"/>
                <w:szCs w:val="24"/>
              </w:rPr>
              <w:t xml:space="preserve"> Index (SMI)</w:t>
            </w:r>
          </w:p>
        </w:tc>
        <w:tc>
          <w:tcPr>
            <w:tcW w:w="3322" w:type="dxa"/>
          </w:tcPr>
          <w:p w14:paraId="4A7F66BD" w14:textId="20035EEE"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14953ED9" w14:textId="33EA28B6" w:rsidR="00FC715C" w:rsidRDefault="00FC715C" w:rsidP="00FC715C">
            <w:pPr>
              <w:rPr>
                <w:rFonts w:eastAsiaTheme="minorEastAsia"/>
                <w:sz w:val="24"/>
                <w:szCs w:val="24"/>
              </w:rPr>
            </w:pPr>
            <w:r>
              <w:rPr>
                <w:rFonts w:eastAsiaTheme="minorEastAsia"/>
                <w:sz w:val="24"/>
                <w:szCs w:val="24"/>
              </w:rPr>
              <w:t>Assess feature importance</w:t>
            </w:r>
          </w:p>
        </w:tc>
      </w:tr>
      <w:tr w:rsidR="00FC715C" w14:paraId="3DAEA800" w14:textId="77777777" w:rsidTr="004E17FD">
        <w:tc>
          <w:tcPr>
            <w:tcW w:w="2689" w:type="dxa"/>
          </w:tcPr>
          <w:p w14:paraId="18B6C2B4" w14:textId="48091872"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Top Left</w:t>
            </w:r>
          </w:p>
        </w:tc>
        <w:tc>
          <w:tcPr>
            <w:tcW w:w="3322" w:type="dxa"/>
          </w:tcPr>
          <w:p w14:paraId="365836C1" w14:textId="4934503B" w:rsidR="00FC715C" w:rsidRPr="00FC715C" w:rsidRDefault="00FC715C" w:rsidP="00FE60B8">
            <w:pPr>
              <w:pStyle w:val="ListParagraph"/>
              <w:numPr>
                <w:ilvl w:val="0"/>
                <w:numId w:val="13"/>
              </w:numPr>
              <w:rPr>
                <w:rFonts w:eastAsiaTheme="minorEastAsia"/>
                <w:sz w:val="24"/>
                <w:szCs w:val="24"/>
              </w:rPr>
            </w:pPr>
            <w:r w:rsidRPr="00FE6364">
              <w:rPr>
                <w:rFonts w:eastAsiaTheme="minorEastAsia"/>
                <w:sz w:val="24"/>
                <w:szCs w:val="24"/>
              </w:rPr>
              <w:t>TCR Data</w:t>
            </w:r>
          </w:p>
        </w:tc>
        <w:tc>
          <w:tcPr>
            <w:tcW w:w="3005" w:type="dxa"/>
          </w:tcPr>
          <w:p w14:paraId="713948E7" w14:textId="31AFE36C"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50D54674" w14:textId="77777777" w:rsidTr="004E17FD">
        <w:tc>
          <w:tcPr>
            <w:tcW w:w="2689" w:type="dxa"/>
          </w:tcPr>
          <w:p w14:paraId="4B0C3E2F" w14:textId="25F311B9"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Top Right</w:t>
            </w:r>
          </w:p>
        </w:tc>
        <w:tc>
          <w:tcPr>
            <w:tcW w:w="3322" w:type="dxa"/>
          </w:tcPr>
          <w:p w14:paraId="2FBA600D" w14:textId="7147F1EB"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1C03976F" w14:textId="43B47E93"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4A56B213" w14:textId="77777777" w:rsidTr="004E17FD">
        <w:tc>
          <w:tcPr>
            <w:tcW w:w="2689" w:type="dxa"/>
          </w:tcPr>
          <w:p w14:paraId="61187BEF" w14:textId="0EC58E70"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Twist 10</w:t>
            </w:r>
          </w:p>
        </w:tc>
        <w:tc>
          <w:tcPr>
            <w:tcW w:w="3322" w:type="dxa"/>
          </w:tcPr>
          <w:p w14:paraId="25F9EC0A" w14:textId="0203441A"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035761FC" w14:textId="7E68AD28"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14890E0A" w14:textId="77777777" w:rsidTr="004E17FD">
        <w:tc>
          <w:tcPr>
            <w:tcW w:w="2689" w:type="dxa"/>
          </w:tcPr>
          <w:p w14:paraId="54C39557" w14:textId="1DBD212C"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Twist 3</w:t>
            </w:r>
          </w:p>
        </w:tc>
        <w:tc>
          <w:tcPr>
            <w:tcW w:w="3322" w:type="dxa"/>
          </w:tcPr>
          <w:p w14:paraId="6E450A36" w14:textId="1E8C226E"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69A5B120" w14:textId="10C7DCFB"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02B47726" w14:textId="77777777" w:rsidTr="004E17FD">
        <w:tc>
          <w:tcPr>
            <w:tcW w:w="2689" w:type="dxa"/>
          </w:tcPr>
          <w:p w14:paraId="78048C4D" w14:textId="1579DE44" w:rsidR="00FC715C" w:rsidRDefault="009A5F3C"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Versin</w:t>
            </w:r>
            <w:r>
              <w:rPr>
                <w:rFonts w:eastAsiaTheme="minorEastAsia"/>
                <w:sz w:val="24"/>
                <w:szCs w:val="24"/>
              </w:rPr>
              <w:t>e</w:t>
            </w:r>
            <w:r w:rsidR="00FC715C">
              <w:rPr>
                <w:rFonts w:eastAsiaTheme="minorEastAsia"/>
                <w:sz w:val="24"/>
                <w:szCs w:val="24"/>
              </w:rPr>
              <w:t xml:space="preserve"> Left</w:t>
            </w:r>
          </w:p>
        </w:tc>
        <w:tc>
          <w:tcPr>
            <w:tcW w:w="3322" w:type="dxa"/>
          </w:tcPr>
          <w:p w14:paraId="61874C2C" w14:textId="1CE5D06B"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1E822AE6" w14:textId="5E754FFD"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36B8C8FB" w14:textId="77777777" w:rsidTr="004E17FD">
        <w:tc>
          <w:tcPr>
            <w:tcW w:w="2689" w:type="dxa"/>
          </w:tcPr>
          <w:p w14:paraId="43BAEEE9" w14:textId="5283B958" w:rsidR="00FC715C" w:rsidRDefault="009A5F3C" w:rsidP="00FC715C">
            <w:pPr>
              <w:rPr>
                <w:rFonts w:eastAsiaTheme="minorEastAsia"/>
                <w:sz w:val="24"/>
                <w:szCs w:val="24"/>
              </w:rPr>
            </w:pPr>
            <w:r>
              <w:rPr>
                <w:rFonts w:eastAsiaTheme="minorEastAsia"/>
                <w:sz w:val="24"/>
                <w:szCs w:val="24"/>
              </w:rPr>
              <w:t xml:space="preserve">Rail </w:t>
            </w:r>
            <w:r w:rsidR="00FC715C" w:rsidRPr="00195FD0">
              <w:rPr>
                <w:rFonts w:eastAsiaTheme="minorEastAsia"/>
                <w:sz w:val="24"/>
                <w:szCs w:val="24"/>
              </w:rPr>
              <w:t>Versin</w:t>
            </w:r>
            <w:r>
              <w:rPr>
                <w:rFonts w:eastAsiaTheme="minorEastAsia"/>
                <w:sz w:val="24"/>
                <w:szCs w:val="24"/>
              </w:rPr>
              <w:t>e</w:t>
            </w:r>
            <w:r w:rsidR="00FC715C" w:rsidRPr="00195FD0">
              <w:rPr>
                <w:rFonts w:eastAsiaTheme="minorEastAsia"/>
                <w:sz w:val="24"/>
                <w:szCs w:val="24"/>
              </w:rPr>
              <w:t xml:space="preserve"> </w:t>
            </w:r>
            <w:r>
              <w:rPr>
                <w:rFonts w:eastAsiaTheme="minorEastAsia"/>
                <w:sz w:val="24"/>
                <w:szCs w:val="24"/>
              </w:rPr>
              <w:t>Right</w:t>
            </w:r>
          </w:p>
        </w:tc>
        <w:tc>
          <w:tcPr>
            <w:tcW w:w="3322" w:type="dxa"/>
          </w:tcPr>
          <w:p w14:paraId="756C35E9" w14:textId="436A2FE5"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535D209B" w14:textId="558A8FB3"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8008B8" w14:paraId="7381151B" w14:textId="77777777" w:rsidTr="004E17FD">
        <w:tc>
          <w:tcPr>
            <w:tcW w:w="2689" w:type="dxa"/>
          </w:tcPr>
          <w:p w14:paraId="718D1AC6" w14:textId="097BD86D" w:rsidR="008008B8" w:rsidRPr="00195FD0" w:rsidRDefault="000F6C83" w:rsidP="00195FD0">
            <w:pPr>
              <w:rPr>
                <w:rFonts w:eastAsiaTheme="minorEastAsia"/>
                <w:sz w:val="24"/>
                <w:szCs w:val="24"/>
              </w:rPr>
            </w:pPr>
            <w:r>
              <w:rPr>
                <w:rFonts w:eastAsiaTheme="minorEastAsia"/>
                <w:sz w:val="24"/>
                <w:szCs w:val="24"/>
              </w:rPr>
              <w:t xml:space="preserve">Drainage </w:t>
            </w:r>
            <w:r w:rsidR="00707441">
              <w:rPr>
                <w:rFonts w:eastAsiaTheme="minorEastAsia"/>
                <w:sz w:val="24"/>
                <w:szCs w:val="24"/>
              </w:rPr>
              <w:t>p</w:t>
            </w:r>
            <w:r>
              <w:rPr>
                <w:rFonts w:eastAsiaTheme="minorEastAsia"/>
                <w:sz w:val="24"/>
                <w:szCs w:val="24"/>
              </w:rPr>
              <w:t>oints</w:t>
            </w:r>
          </w:p>
        </w:tc>
        <w:tc>
          <w:tcPr>
            <w:tcW w:w="3322" w:type="dxa"/>
          </w:tcPr>
          <w:p w14:paraId="4D4923C0" w14:textId="093A731D" w:rsidR="008008B8" w:rsidRPr="00787FC9" w:rsidRDefault="00707441" w:rsidP="00FE60B8">
            <w:pPr>
              <w:pStyle w:val="ListParagraph"/>
              <w:numPr>
                <w:ilvl w:val="0"/>
                <w:numId w:val="14"/>
              </w:numPr>
              <w:rPr>
                <w:rFonts w:eastAsiaTheme="minorEastAsia"/>
                <w:sz w:val="24"/>
                <w:szCs w:val="24"/>
              </w:rPr>
            </w:pPr>
            <w:r w:rsidRPr="00787FC9">
              <w:rPr>
                <w:rFonts w:eastAsiaTheme="minorEastAsia"/>
                <w:sz w:val="24"/>
                <w:szCs w:val="24"/>
              </w:rPr>
              <w:t>Track Culvert and Level Crossing Data</w:t>
            </w:r>
          </w:p>
        </w:tc>
        <w:tc>
          <w:tcPr>
            <w:tcW w:w="3005" w:type="dxa"/>
          </w:tcPr>
          <w:p w14:paraId="09ED667A" w14:textId="77777777" w:rsidR="008008B8" w:rsidRDefault="008008B8" w:rsidP="00195FD0">
            <w:pPr>
              <w:rPr>
                <w:rFonts w:eastAsiaTheme="minorEastAsia"/>
                <w:sz w:val="24"/>
                <w:szCs w:val="24"/>
              </w:rPr>
            </w:pPr>
          </w:p>
        </w:tc>
      </w:tr>
      <w:tr w:rsidR="00707441" w14:paraId="59B54A85" w14:textId="77777777" w:rsidTr="004E17FD">
        <w:tc>
          <w:tcPr>
            <w:tcW w:w="2689" w:type="dxa"/>
          </w:tcPr>
          <w:p w14:paraId="7AFA5F36" w14:textId="4390E66C" w:rsidR="00707441" w:rsidRDefault="00707441" w:rsidP="00707441">
            <w:pPr>
              <w:rPr>
                <w:rFonts w:eastAsiaTheme="minorEastAsia"/>
                <w:sz w:val="24"/>
                <w:szCs w:val="24"/>
              </w:rPr>
            </w:pPr>
            <w:r>
              <w:rPr>
                <w:rFonts w:eastAsiaTheme="minorEastAsia"/>
                <w:sz w:val="24"/>
                <w:szCs w:val="24"/>
              </w:rPr>
              <w:t>Maintenance history on track segment</w:t>
            </w:r>
          </w:p>
        </w:tc>
        <w:tc>
          <w:tcPr>
            <w:tcW w:w="3322" w:type="dxa"/>
          </w:tcPr>
          <w:p w14:paraId="13B15DFA" w14:textId="77777777"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Work orders (C138, C195)</w:t>
            </w:r>
          </w:p>
          <w:p w14:paraId="2C5D155F" w14:textId="77777777"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QR Translation Process</w:t>
            </w:r>
          </w:p>
          <w:p w14:paraId="3DE0FDDB" w14:textId="13818C63"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QR Track Code List</w:t>
            </w:r>
          </w:p>
          <w:p w14:paraId="6BF3788C" w14:textId="1E0F3246"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LRP Details</w:t>
            </w:r>
          </w:p>
          <w:p w14:paraId="6490A9C7" w14:textId="029E71D4"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4</w:t>
            </w:r>
            <w:r w:rsidRPr="002B035E">
              <w:rPr>
                <w:rFonts w:eastAsiaTheme="minorEastAsia"/>
                <w:sz w:val="24"/>
                <w:szCs w:val="24"/>
                <w:vertAlign w:val="superscript"/>
              </w:rPr>
              <w:t>th</w:t>
            </w:r>
            <w:r w:rsidRPr="002B035E">
              <w:rPr>
                <w:rFonts w:eastAsiaTheme="minorEastAsia"/>
                <w:sz w:val="24"/>
                <w:szCs w:val="24"/>
              </w:rPr>
              <w:t xml:space="preserve"> Level LRP to </w:t>
            </w:r>
            <w:proofErr w:type="gramStart"/>
            <w:r w:rsidRPr="002B035E">
              <w:rPr>
                <w:rFonts w:eastAsiaTheme="minorEastAsia"/>
                <w:sz w:val="24"/>
                <w:szCs w:val="24"/>
              </w:rPr>
              <w:t>3 digit</w:t>
            </w:r>
            <w:proofErr w:type="gramEnd"/>
            <w:r w:rsidRPr="002B035E">
              <w:rPr>
                <w:rFonts w:eastAsiaTheme="minorEastAsia"/>
                <w:sz w:val="24"/>
                <w:szCs w:val="24"/>
              </w:rPr>
              <w:t xml:space="preserve"> TC</w:t>
            </w:r>
          </w:p>
          <w:p w14:paraId="5C1058EA" w14:textId="77777777" w:rsidR="00707441" w:rsidRDefault="00707441" w:rsidP="00FE60B8">
            <w:pPr>
              <w:pStyle w:val="ListParagraph"/>
              <w:numPr>
                <w:ilvl w:val="0"/>
                <w:numId w:val="12"/>
              </w:numPr>
              <w:rPr>
                <w:rFonts w:eastAsiaTheme="minorEastAsia"/>
                <w:sz w:val="24"/>
                <w:szCs w:val="24"/>
              </w:rPr>
            </w:pPr>
            <w:r w:rsidRPr="002B035E">
              <w:rPr>
                <w:rFonts w:eastAsiaTheme="minorEastAsia"/>
                <w:sz w:val="24"/>
                <w:szCs w:val="24"/>
              </w:rPr>
              <w:t>5</w:t>
            </w:r>
            <w:r w:rsidRPr="002B035E">
              <w:rPr>
                <w:rFonts w:eastAsiaTheme="minorEastAsia"/>
                <w:sz w:val="24"/>
                <w:szCs w:val="24"/>
                <w:vertAlign w:val="superscript"/>
              </w:rPr>
              <w:t>th</w:t>
            </w:r>
            <w:r w:rsidRPr="002B035E">
              <w:rPr>
                <w:rFonts w:eastAsiaTheme="minorEastAsia"/>
                <w:sz w:val="24"/>
                <w:szCs w:val="24"/>
              </w:rPr>
              <w:t xml:space="preserve"> Level LRP to 4</w:t>
            </w:r>
            <w:r w:rsidRPr="002B035E">
              <w:rPr>
                <w:rFonts w:eastAsiaTheme="minorEastAsia"/>
                <w:sz w:val="24"/>
                <w:szCs w:val="24"/>
                <w:vertAlign w:val="superscript"/>
              </w:rPr>
              <w:t>th</w:t>
            </w:r>
            <w:r w:rsidRPr="002B035E">
              <w:rPr>
                <w:rFonts w:eastAsiaTheme="minorEastAsia"/>
                <w:sz w:val="24"/>
                <w:szCs w:val="24"/>
              </w:rPr>
              <w:t xml:space="preserve"> digit TC</w:t>
            </w:r>
          </w:p>
          <w:p w14:paraId="74AEE66B" w14:textId="0025FE1B" w:rsidR="00707441" w:rsidRPr="002B035E" w:rsidRDefault="00707441" w:rsidP="00FE60B8">
            <w:pPr>
              <w:pStyle w:val="ListParagraph"/>
              <w:numPr>
                <w:ilvl w:val="0"/>
                <w:numId w:val="12"/>
              </w:numPr>
              <w:rPr>
                <w:rFonts w:eastAsiaTheme="minorEastAsia"/>
                <w:sz w:val="24"/>
                <w:szCs w:val="24"/>
              </w:rPr>
            </w:pPr>
            <w:r>
              <w:rPr>
                <w:rFonts w:eastAsiaTheme="minorEastAsia"/>
                <w:sz w:val="24"/>
                <w:szCs w:val="24"/>
              </w:rPr>
              <w:t>Maintenance Codes</w:t>
            </w:r>
          </w:p>
        </w:tc>
        <w:tc>
          <w:tcPr>
            <w:tcW w:w="3005" w:type="dxa"/>
          </w:tcPr>
          <w:p w14:paraId="7223926D" w14:textId="55CAF033" w:rsidR="00707441" w:rsidRDefault="00707441" w:rsidP="00707441">
            <w:pPr>
              <w:rPr>
                <w:rFonts w:eastAsiaTheme="minorEastAsia"/>
                <w:sz w:val="24"/>
                <w:szCs w:val="24"/>
              </w:rPr>
            </w:pPr>
            <w:r>
              <w:rPr>
                <w:rFonts w:eastAsiaTheme="minorEastAsia"/>
                <w:sz w:val="24"/>
                <w:szCs w:val="24"/>
              </w:rPr>
              <w:t>Correlated with ballast condition – must be controlled</w:t>
            </w:r>
          </w:p>
        </w:tc>
      </w:tr>
    </w:tbl>
    <w:p w14:paraId="34590A7F" w14:textId="6D553CA9" w:rsidR="009A5F3C" w:rsidRPr="007E3321" w:rsidRDefault="007E3321" w:rsidP="00EE5783">
      <w:pPr>
        <w:rPr>
          <w:rFonts w:eastAsiaTheme="minorEastAsia"/>
          <w:i/>
          <w:iCs/>
        </w:rPr>
      </w:pPr>
      <w:r w:rsidRPr="007E3321">
        <w:rPr>
          <w:rFonts w:eastAsiaTheme="minorEastAsia"/>
          <w:i/>
          <w:iCs/>
        </w:rPr>
        <w:t>Table 2: key features</w:t>
      </w:r>
    </w:p>
    <w:p w14:paraId="7A0519F9" w14:textId="77777777" w:rsidR="007E3321" w:rsidRPr="00817DA4" w:rsidRDefault="007E3321" w:rsidP="00EE5783">
      <w:pPr>
        <w:rPr>
          <w:rFonts w:eastAsiaTheme="minorEastAsia"/>
          <w:sz w:val="4"/>
          <w:szCs w:val="4"/>
        </w:rPr>
      </w:pPr>
    </w:p>
    <w:p w14:paraId="3AF3BF45" w14:textId="4AB41B98" w:rsidR="00B45ECE" w:rsidRPr="00466CCC" w:rsidRDefault="57A413C9" w:rsidP="57A413C9">
      <w:pPr>
        <w:rPr>
          <w:rFonts w:eastAsiaTheme="minorEastAsia"/>
          <w:b/>
          <w:bCs/>
          <w:sz w:val="24"/>
          <w:szCs w:val="24"/>
        </w:rPr>
      </w:pPr>
      <w:r w:rsidRPr="57A413C9">
        <w:rPr>
          <w:rFonts w:eastAsiaTheme="minorEastAsia"/>
          <w:b/>
          <w:bCs/>
          <w:sz w:val="24"/>
          <w:szCs w:val="24"/>
        </w:rPr>
        <w:t>[5.2.1.2] Response variables</w:t>
      </w:r>
    </w:p>
    <w:p w14:paraId="5BD8D6F6" w14:textId="6853A35C" w:rsidR="00B45ECE" w:rsidRDefault="00320978" w:rsidP="00EE5783">
      <w:pPr>
        <w:rPr>
          <w:rFonts w:eastAsiaTheme="minorEastAsia"/>
          <w:sz w:val="24"/>
          <w:szCs w:val="24"/>
        </w:rPr>
      </w:pPr>
      <w:r>
        <w:rPr>
          <w:rFonts w:eastAsiaTheme="minorEastAsia"/>
          <w:sz w:val="24"/>
          <w:szCs w:val="24"/>
        </w:rPr>
        <w:t>Response variables to be predicted include:</w:t>
      </w:r>
    </w:p>
    <w:tbl>
      <w:tblPr>
        <w:tblStyle w:val="TableGrid"/>
        <w:tblW w:w="0" w:type="auto"/>
        <w:tblLook w:val="04A0" w:firstRow="1" w:lastRow="0" w:firstColumn="1" w:lastColumn="0" w:noHBand="0" w:noVBand="1"/>
      </w:tblPr>
      <w:tblGrid>
        <w:gridCol w:w="2830"/>
        <w:gridCol w:w="4253"/>
        <w:gridCol w:w="1933"/>
      </w:tblGrid>
      <w:tr w:rsidR="00733025" w14:paraId="0C3BEB08" w14:textId="1BAF10B6" w:rsidTr="00F93223">
        <w:tc>
          <w:tcPr>
            <w:tcW w:w="2830" w:type="dxa"/>
            <w:shd w:val="clear" w:color="auto" w:fill="E7E6E6" w:themeFill="background2"/>
          </w:tcPr>
          <w:p w14:paraId="0F2AF85C" w14:textId="2BC2B959" w:rsidR="00733025" w:rsidRPr="00320978" w:rsidRDefault="00733025" w:rsidP="00320978">
            <w:pPr>
              <w:jc w:val="center"/>
              <w:rPr>
                <w:rFonts w:eastAsiaTheme="minorEastAsia"/>
                <w:b/>
                <w:bCs/>
                <w:sz w:val="24"/>
                <w:szCs w:val="24"/>
              </w:rPr>
            </w:pPr>
            <w:r w:rsidRPr="00320978">
              <w:rPr>
                <w:rFonts w:eastAsiaTheme="minorEastAsia"/>
                <w:b/>
                <w:bCs/>
                <w:sz w:val="24"/>
                <w:szCs w:val="24"/>
              </w:rPr>
              <w:t>Response Variable</w:t>
            </w:r>
          </w:p>
        </w:tc>
        <w:tc>
          <w:tcPr>
            <w:tcW w:w="4253" w:type="dxa"/>
            <w:shd w:val="clear" w:color="auto" w:fill="E7E6E6" w:themeFill="background2"/>
          </w:tcPr>
          <w:p w14:paraId="7E86962B" w14:textId="04546AD0" w:rsidR="00733025" w:rsidRPr="00320978" w:rsidRDefault="00733025" w:rsidP="00320978">
            <w:pPr>
              <w:jc w:val="center"/>
              <w:rPr>
                <w:rFonts w:eastAsiaTheme="minorEastAsia"/>
                <w:b/>
                <w:bCs/>
                <w:sz w:val="24"/>
                <w:szCs w:val="24"/>
              </w:rPr>
            </w:pPr>
            <w:r>
              <w:rPr>
                <w:rFonts w:eastAsiaTheme="minorEastAsia"/>
                <w:b/>
                <w:bCs/>
                <w:sz w:val="24"/>
                <w:szCs w:val="24"/>
              </w:rPr>
              <w:t xml:space="preserve">Expected Use </w:t>
            </w:r>
          </w:p>
        </w:tc>
        <w:tc>
          <w:tcPr>
            <w:tcW w:w="1933" w:type="dxa"/>
            <w:shd w:val="clear" w:color="auto" w:fill="E7E6E6" w:themeFill="background2"/>
          </w:tcPr>
          <w:p w14:paraId="2620E385" w14:textId="092A13CB" w:rsidR="00733025" w:rsidRDefault="00733025" w:rsidP="00320978">
            <w:pPr>
              <w:jc w:val="center"/>
              <w:rPr>
                <w:rFonts w:eastAsiaTheme="minorEastAsia"/>
                <w:b/>
                <w:bCs/>
                <w:sz w:val="24"/>
                <w:szCs w:val="24"/>
              </w:rPr>
            </w:pPr>
            <w:r>
              <w:rPr>
                <w:rFonts w:eastAsiaTheme="minorEastAsia"/>
                <w:b/>
                <w:bCs/>
                <w:sz w:val="24"/>
                <w:szCs w:val="24"/>
              </w:rPr>
              <w:t>Model Form</w:t>
            </w:r>
          </w:p>
        </w:tc>
      </w:tr>
      <w:tr w:rsidR="00733025" w14:paraId="10D11FCA" w14:textId="56C53125" w:rsidTr="00F93223">
        <w:tc>
          <w:tcPr>
            <w:tcW w:w="2830" w:type="dxa"/>
          </w:tcPr>
          <w:p w14:paraId="71B44BAC" w14:textId="71A1FF2C" w:rsidR="00733025" w:rsidRDefault="00733025" w:rsidP="00EE5783">
            <w:pPr>
              <w:rPr>
                <w:rFonts w:eastAsiaTheme="minorEastAsia"/>
                <w:sz w:val="24"/>
                <w:szCs w:val="24"/>
              </w:rPr>
            </w:pPr>
            <w:r>
              <w:rPr>
                <w:rFonts w:eastAsiaTheme="minorEastAsia"/>
                <w:sz w:val="24"/>
                <w:szCs w:val="24"/>
              </w:rPr>
              <w:t>Combined rail geometry - future quarter(s)</w:t>
            </w:r>
          </w:p>
        </w:tc>
        <w:tc>
          <w:tcPr>
            <w:tcW w:w="4253" w:type="dxa"/>
          </w:tcPr>
          <w:p w14:paraId="2CC80769" w14:textId="2BC54FC9" w:rsidR="00733025" w:rsidRDefault="00733025" w:rsidP="00EE5783">
            <w:pPr>
              <w:rPr>
                <w:rFonts w:eastAsiaTheme="minorEastAsia"/>
                <w:sz w:val="24"/>
                <w:szCs w:val="24"/>
              </w:rPr>
            </w:pPr>
            <w:r>
              <w:rPr>
                <w:rFonts w:eastAsiaTheme="minorEastAsia"/>
                <w:sz w:val="24"/>
                <w:szCs w:val="24"/>
              </w:rPr>
              <w:t>Prediction of combined standard deviations for Top Left, Top Right and Twist 3</w:t>
            </w:r>
          </w:p>
        </w:tc>
        <w:tc>
          <w:tcPr>
            <w:tcW w:w="1933" w:type="dxa"/>
          </w:tcPr>
          <w:p w14:paraId="65FB2B63" w14:textId="7088D292" w:rsidR="00733025" w:rsidRDefault="00435722" w:rsidP="00EE5783">
            <w:pPr>
              <w:rPr>
                <w:rFonts w:eastAsiaTheme="minorEastAsia"/>
                <w:sz w:val="24"/>
                <w:szCs w:val="24"/>
              </w:rPr>
            </w:pPr>
            <w:r>
              <w:rPr>
                <w:rFonts w:eastAsiaTheme="minorEastAsia"/>
                <w:sz w:val="24"/>
                <w:szCs w:val="24"/>
              </w:rPr>
              <w:t>Regression</w:t>
            </w:r>
          </w:p>
        </w:tc>
      </w:tr>
      <w:tr w:rsidR="00733025" w:rsidRPr="00435722" w14:paraId="7CABFE61" w14:textId="6FBC51B9" w:rsidTr="00F93223">
        <w:tc>
          <w:tcPr>
            <w:tcW w:w="2830" w:type="dxa"/>
          </w:tcPr>
          <w:p w14:paraId="52C82A87" w14:textId="399C81D3" w:rsidR="00733025" w:rsidRPr="00435722" w:rsidRDefault="00733025" w:rsidP="0062519F">
            <w:pPr>
              <w:rPr>
                <w:rFonts w:eastAsiaTheme="minorEastAsia"/>
                <w:sz w:val="24"/>
                <w:szCs w:val="24"/>
              </w:rPr>
            </w:pPr>
            <w:r w:rsidRPr="00435722">
              <w:rPr>
                <w:rFonts w:eastAsiaTheme="minorEastAsia"/>
                <w:sz w:val="24"/>
                <w:szCs w:val="24"/>
              </w:rPr>
              <w:t>Maintenance requirement</w:t>
            </w:r>
          </w:p>
        </w:tc>
        <w:tc>
          <w:tcPr>
            <w:tcW w:w="4253" w:type="dxa"/>
          </w:tcPr>
          <w:p w14:paraId="64145FCC" w14:textId="531030F5" w:rsidR="00733025" w:rsidRPr="00435722" w:rsidRDefault="00435722" w:rsidP="0062519F">
            <w:pPr>
              <w:rPr>
                <w:rFonts w:eastAsiaTheme="minorEastAsia"/>
                <w:sz w:val="24"/>
                <w:szCs w:val="24"/>
              </w:rPr>
            </w:pPr>
            <w:r w:rsidRPr="00435722">
              <w:rPr>
                <w:rFonts w:eastAsiaTheme="minorEastAsia"/>
                <w:sz w:val="24"/>
                <w:szCs w:val="24"/>
              </w:rPr>
              <w:t>Prediction on whether maintenance will be required on a segment of track</w:t>
            </w:r>
          </w:p>
        </w:tc>
        <w:tc>
          <w:tcPr>
            <w:tcW w:w="1933" w:type="dxa"/>
          </w:tcPr>
          <w:p w14:paraId="26982177" w14:textId="78B9EDAE" w:rsidR="00733025" w:rsidRPr="00435722" w:rsidRDefault="00435722" w:rsidP="0062519F">
            <w:pPr>
              <w:rPr>
                <w:rFonts w:eastAsiaTheme="minorEastAsia"/>
                <w:sz w:val="24"/>
                <w:szCs w:val="24"/>
              </w:rPr>
            </w:pPr>
            <w:r w:rsidRPr="00435722">
              <w:rPr>
                <w:rFonts w:eastAsiaTheme="minorEastAsia"/>
                <w:sz w:val="24"/>
                <w:szCs w:val="24"/>
              </w:rPr>
              <w:t>Classification</w:t>
            </w:r>
          </w:p>
        </w:tc>
      </w:tr>
      <w:tr w:rsidR="00435722" w:rsidRPr="00435722" w14:paraId="0D1FCDA7" w14:textId="77777777" w:rsidTr="00F93223">
        <w:tc>
          <w:tcPr>
            <w:tcW w:w="2830" w:type="dxa"/>
          </w:tcPr>
          <w:p w14:paraId="50A08C6F" w14:textId="6C1BD5A6" w:rsidR="00435722" w:rsidRPr="00435722" w:rsidRDefault="00435722" w:rsidP="0062519F">
            <w:pPr>
              <w:rPr>
                <w:rFonts w:eastAsiaTheme="minorEastAsia"/>
                <w:sz w:val="24"/>
                <w:szCs w:val="24"/>
              </w:rPr>
            </w:pPr>
            <w:r>
              <w:rPr>
                <w:rFonts w:eastAsiaTheme="minorEastAsia"/>
                <w:sz w:val="24"/>
                <w:szCs w:val="24"/>
              </w:rPr>
              <w:t>TRC features</w:t>
            </w:r>
          </w:p>
        </w:tc>
        <w:tc>
          <w:tcPr>
            <w:tcW w:w="4253" w:type="dxa"/>
          </w:tcPr>
          <w:p w14:paraId="3A385DC9" w14:textId="0107FEAD" w:rsidR="00435722" w:rsidRPr="00435722" w:rsidRDefault="00435722" w:rsidP="0062519F">
            <w:pPr>
              <w:rPr>
                <w:rFonts w:eastAsiaTheme="minorEastAsia"/>
                <w:sz w:val="24"/>
                <w:szCs w:val="24"/>
              </w:rPr>
            </w:pPr>
            <w:r>
              <w:rPr>
                <w:rFonts w:eastAsiaTheme="minorEastAsia"/>
                <w:sz w:val="24"/>
                <w:szCs w:val="24"/>
              </w:rPr>
              <w:t>Prediction of TRC features using historic values</w:t>
            </w:r>
          </w:p>
        </w:tc>
        <w:tc>
          <w:tcPr>
            <w:tcW w:w="1933" w:type="dxa"/>
          </w:tcPr>
          <w:p w14:paraId="1F72AB3C" w14:textId="6BD8EDE2" w:rsidR="00435722" w:rsidRPr="00435722" w:rsidRDefault="00435722" w:rsidP="0062519F">
            <w:pPr>
              <w:rPr>
                <w:rFonts w:eastAsiaTheme="minorEastAsia"/>
                <w:sz w:val="24"/>
                <w:szCs w:val="24"/>
              </w:rPr>
            </w:pPr>
            <w:r w:rsidRPr="00435722">
              <w:rPr>
                <w:rFonts w:eastAsiaTheme="minorEastAsia"/>
                <w:sz w:val="24"/>
                <w:szCs w:val="24"/>
              </w:rPr>
              <w:t>Time</w:t>
            </w:r>
            <w:r>
              <w:rPr>
                <w:rFonts w:eastAsiaTheme="minorEastAsia"/>
                <w:sz w:val="24"/>
                <w:szCs w:val="24"/>
              </w:rPr>
              <w:t>-</w:t>
            </w:r>
            <w:r w:rsidRPr="00435722">
              <w:rPr>
                <w:rFonts w:eastAsiaTheme="minorEastAsia"/>
                <w:sz w:val="24"/>
                <w:szCs w:val="24"/>
              </w:rPr>
              <w:t>series</w:t>
            </w:r>
          </w:p>
        </w:tc>
      </w:tr>
    </w:tbl>
    <w:p w14:paraId="6BAEE5DF" w14:textId="63800E15" w:rsidR="00320978" w:rsidRPr="007E3321" w:rsidRDefault="57A413C9" w:rsidP="00EE5783">
      <w:pPr>
        <w:rPr>
          <w:rFonts w:eastAsiaTheme="minorEastAsia"/>
          <w:i/>
          <w:iCs/>
        </w:rPr>
      </w:pPr>
      <w:r w:rsidRPr="57A413C9">
        <w:rPr>
          <w:rFonts w:eastAsiaTheme="minorEastAsia"/>
          <w:i/>
          <w:iCs/>
        </w:rPr>
        <w:t>Table 3: response variables</w:t>
      </w:r>
    </w:p>
    <w:p w14:paraId="6424C8C4" w14:textId="77777777" w:rsidR="0073257E" w:rsidRDefault="0073257E">
      <w:pPr>
        <w:rPr>
          <w:rFonts w:eastAsiaTheme="minorEastAsia"/>
          <w:b/>
          <w:bCs/>
          <w:sz w:val="24"/>
          <w:szCs w:val="24"/>
        </w:rPr>
      </w:pPr>
      <w:r>
        <w:rPr>
          <w:rFonts w:eastAsiaTheme="minorEastAsia"/>
          <w:b/>
          <w:bCs/>
          <w:sz w:val="24"/>
          <w:szCs w:val="24"/>
        </w:rPr>
        <w:br w:type="page"/>
      </w:r>
    </w:p>
    <w:p w14:paraId="5CFEF022" w14:textId="2E5A71D4" w:rsidR="57A413C9" w:rsidRDefault="57A413C9" w:rsidP="57A413C9">
      <w:pPr>
        <w:rPr>
          <w:rFonts w:eastAsiaTheme="minorEastAsia"/>
          <w:b/>
          <w:bCs/>
          <w:sz w:val="24"/>
          <w:szCs w:val="24"/>
        </w:rPr>
      </w:pPr>
      <w:r w:rsidRPr="57A413C9">
        <w:rPr>
          <w:rFonts w:eastAsiaTheme="minorEastAsia"/>
          <w:b/>
          <w:bCs/>
          <w:sz w:val="24"/>
          <w:szCs w:val="24"/>
        </w:rPr>
        <w:lastRenderedPageBreak/>
        <w:t>[5.2.1.3</w:t>
      </w:r>
      <w:proofErr w:type="gramStart"/>
      <w:r w:rsidRPr="57A413C9">
        <w:rPr>
          <w:rFonts w:eastAsiaTheme="minorEastAsia"/>
          <w:b/>
          <w:bCs/>
          <w:sz w:val="24"/>
          <w:szCs w:val="24"/>
        </w:rPr>
        <w:t xml:space="preserve">]  </w:t>
      </w:r>
      <w:r w:rsidR="00435722">
        <w:rPr>
          <w:rFonts w:eastAsiaTheme="minorEastAsia"/>
          <w:b/>
          <w:bCs/>
          <w:sz w:val="24"/>
          <w:szCs w:val="24"/>
        </w:rPr>
        <w:t>Statistical</w:t>
      </w:r>
      <w:proofErr w:type="gramEnd"/>
      <w:r w:rsidR="00435722">
        <w:rPr>
          <w:rFonts w:eastAsiaTheme="minorEastAsia"/>
          <w:b/>
          <w:bCs/>
          <w:sz w:val="24"/>
          <w:szCs w:val="24"/>
        </w:rPr>
        <w:t xml:space="preserve"> and </w:t>
      </w:r>
      <w:r w:rsidRPr="57A413C9">
        <w:rPr>
          <w:rFonts w:eastAsiaTheme="minorEastAsia"/>
          <w:b/>
          <w:bCs/>
          <w:sz w:val="24"/>
          <w:szCs w:val="24"/>
        </w:rPr>
        <w:t>Machine Learning Algorithms</w:t>
      </w:r>
    </w:p>
    <w:p w14:paraId="15828274" w14:textId="164A733B" w:rsidR="00435722" w:rsidRDefault="00435722" w:rsidP="57A413C9">
      <w:pPr>
        <w:rPr>
          <w:rFonts w:eastAsiaTheme="minorEastAsia"/>
          <w:sz w:val="24"/>
          <w:szCs w:val="24"/>
        </w:rPr>
      </w:pPr>
      <w:r>
        <w:rPr>
          <w:rFonts w:eastAsiaTheme="minorEastAsia"/>
          <w:sz w:val="24"/>
          <w:szCs w:val="24"/>
        </w:rPr>
        <w:t>The algorithms developed during the Project include:</w:t>
      </w:r>
    </w:p>
    <w:tbl>
      <w:tblPr>
        <w:tblStyle w:val="TableGrid"/>
        <w:tblW w:w="0" w:type="auto"/>
        <w:tblLook w:val="04A0" w:firstRow="1" w:lastRow="0" w:firstColumn="1" w:lastColumn="0" w:noHBand="0" w:noVBand="1"/>
      </w:tblPr>
      <w:tblGrid>
        <w:gridCol w:w="2648"/>
        <w:gridCol w:w="3011"/>
        <w:gridCol w:w="3357"/>
        <w:tblGridChange w:id="22">
          <w:tblGrid>
            <w:gridCol w:w="2648"/>
            <w:gridCol w:w="3011"/>
            <w:gridCol w:w="3357"/>
          </w:tblGrid>
        </w:tblGridChange>
      </w:tblGrid>
      <w:tr w:rsidR="00435722" w14:paraId="29189A0C" w14:textId="77777777" w:rsidTr="000A7A2A">
        <w:tc>
          <w:tcPr>
            <w:tcW w:w="2689" w:type="dxa"/>
            <w:shd w:val="clear" w:color="auto" w:fill="E7E6E6" w:themeFill="background2"/>
          </w:tcPr>
          <w:p w14:paraId="4A6A41FA" w14:textId="435972DC" w:rsidR="00435722" w:rsidRPr="004C1857" w:rsidRDefault="004C1857" w:rsidP="004C1857">
            <w:pPr>
              <w:jc w:val="center"/>
              <w:rPr>
                <w:rFonts w:eastAsiaTheme="minorEastAsia"/>
                <w:b/>
                <w:bCs/>
                <w:sz w:val="24"/>
                <w:szCs w:val="24"/>
              </w:rPr>
            </w:pPr>
            <w:r w:rsidRPr="004C1857">
              <w:rPr>
                <w:rFonts w:eastAsiaTheme="minorEastAsia"/>
                <w:b/>
                <w:bCs/>
                <w:sz w:val="24"/>
                <w:szCs w:val="24"/>
              </w:rPr>
              <w:t>Purpose</w:t>
            </w:r>
          </w:p>
        </w:tc>
        <w:tc>
          <w:tcPr>
            <w:tcW w:w="3098" w:type="dxa"/>
            <w:shd w:val="clear" w:color="auto" w:fill="E7E6E6" w:themeFill="background2"/>
          </w:tcPr>
          <w:p w14:paraId="697201E3" w14:textId="595455BE" w:rsidR="00435722" w:rsidRPr="004C1857" w:rsidRDefault="004C1857" w:rsidP="004C1857">
            <w:pPr>
              <w:jc w:val="center"/>
              <w:rPr>
                <w:rFonts w:eastAsiaTheme="minorEastAsia"/>
                <w:b/>
                <w:bCs/>
                <w:sz w:val="24"/>
                <w:szCs w:val="24"/>
              </w:rPr>
            </w:pPr>
            <w:r w:rsidRPr="004C1857">
              <w:rPr>
                <w:rFonts w:eastAsiaTheme="minorEastAsia"/>
                <w:b/>
                <w:bCs/>
                <w:sz w:val="24"/>
                <w:szCs w:val="24"/>
              </w:rPr>
              <w:t>Algorithm</w:t>
            </w:r>
          </w:p>
        </w:tc>
        <w:tc>
          <w:tcPr>
            <w:tcW w:w="3229" w:type="dxa"/>
            <w:shd w:val="clear" w:color="auto" w:fill="E7E6E6" w:themeFill="background2"/>
          </w:tcPr>
          <w:p w14:paraId="55BF5B26" w14:textId="31862457" w:rsidR="00435722" w:rsidRPr="004C1857" w:rsidRDefault="004C1857" w:rsidP="004C1857">
            <w:pPr>
              <w:jc w:val="center"/>
              <w:rPr>
                <w:rFonts w:eastAsiaTheme="minorEastAsia"/>
                <w:b/>
                <w:bCs/>
                <w:sz w:val="24"/>
                <w:szCs w:val="24"/>
              </w:rPr>
            </w:pPr>
            <w:r w:rsidRPr="004C1857">
              <w:rPr>
                <w:rFonts w:eastAsiaTheme="minorEastAsia"/>
                <w:b/>
                <w:bCs/>
                <w:sz w:val="24"/>
                <w:szCs w:val="24"/>
              </w:rPr>
              <w:t>Source</w:t>
            </w:r>
          </w:p>
        </w:tc>
      </w:tr>
      <w:tr w:rsidR="00435722" w14:paraId="7DBC3773" w14:textId="77777777" w:rsidTr="000A7A2A">
        <w:tc>
          <w:tcPr>
            <w:tcW w:w="2689" w:type="dxa"/>
          </w:tcPr>
          <w:p w14:paraId="2FDA7EA6" w14:textId="42583DD7" w:rsidR="00435722"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Align TRC quarterly datasets</w:t>
            </w:r>
          </w:p>
        </w:tc>
        <w:tc>
          <w:tcPr>
            <w:tcW w:w="3098" w:type="dxa"/>
          </w:tcPr>
          <w:p w14:paraId="6C397A4C" w14:textId="5BE01977" w:rsidR="00435722" w:rsidRDefault="00327FCC" w:rsidP="57A413C9">
            <w:pPr>
              <w:rPr>
                <w:rFonts w:eastAsiaTheme="minorEastAsia"/>
                <w:sz w:val="24"/>
                <w:szCs w:val="24"/>
              </w:rPr>
            </w:pPr>
            <w:r>
              <w:rPr>
                <w:rFonts w:eastAsiaTheme="minorEastAsia"/>
                <w:sz w:val="24"/>
                <w:szCs w:val="24"/>
              </w:rPr>
              <w:t>Minimise standard deviations of semi-static features</w:t>
            </w:r>
          </w:p>
        </w:tc>
        <w:tc>
          <w:tcPr>
            <w:tcW w:w="3229" w:type="dxa"/>
          </w:tcPr>
          <w:p w14:paraId="7415A733" w14:textId="691BFFFB" w:rsidR="00435722" w:rsidRDefault="00327FCC" w:rsidP="57A413C9">
            <w:pPr>
              <w:rPr>
                <w:rFonts w:eastAsiaTheme="minorEastAsia"/>
                <w:sz w:val="24"/>
                <w:szCs w:val="24"/>
              </w:rPr>
            </w:pPr>
            <w:r>
              <w:rPr>
                <w:rFonts w:eastAsiaTheme="minorEastAsia"/>
                <w:sz w:val="24"/>
                <w:szCs w:val="24"/>
              </w:rPr>
              <w:t>Custom developed</w:t>
            </w:r>
          </w:p>
        </w:tc>
      </w:tr>
      <w:tr w:rsidR="00327FCC" w14:paraId="7607C9E7" w14:textId="77777777" w:rsidTr="000A7A2A">
        <w:tc>
          <w:tcPr>
            <w:tcW w:w="2689" w:type="dxa"/>
          </w:tcPr>
          <w:p w14:paraId="38A83495" w14:textId="4E492D02"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Estimate underlying distribution</w:t>
            </w:r>
          </w:p>
        </w:tc>
        <w:tc>
          <w:tcPr>
            <w:tcW w:w="3098" w:type="dxa"/>
          </w:tcPr>
          <w:p w14:paraId="27F61112" w14:textId="6B36AADE" w:rsidR="00327FCC" w:rsidRDefault="00327FCC" w:rsidP="00327FCC">
            <w:pPr>
              <w:rPr>
                <w:rFonts w:eastAsiaTheme="minorEastAsia"/>
                <w:sz w:val="24"/>
                <w:szCs w:val="24"/>
              </w:rPr>
            </w:pPr>
            <w:r>
              <w:rPr>
                <w:rFonts w:eastAsiaTheme="minorEastAsia"/>
                <w:sz w:val="24"/>
                <w:szCs w:val="24"/>
              </w:rPr>
              <w:t>Exponentiated Weibull Fit</w:t>
            </w:r>
          </w:p>
        </w:tc>
        <w:tc>
          <w:tcPr>
            <w:tcW w:w="3229" w:type="dxa"/>
          </w:tcPr>
          <w:p w14:paraId="25F9AA52" w14:textId="2B45E50F" w:rsidR="00327FCC" w:rsidRPr="006F06D1" w:rsidRDefault="00327FCC" w:rsidP="00327FCC">
            <w:pPr>
              <w:rPr>
                <w:rFonts w:eastAsiaTheme="minorEastAsia"/>
                <w:sz w:val="24"/>
                <w:szCs w:val="24"/>
              </w:rPr>
            </w:pPr>
            <w:r w:rsidRPr="006F06D1">
              <w:rPr>
                <w:rFonts w:eastAsiaTheme="minorEastAsia"/>
                <w:sz w:val="24"/>
                <w:szCs w:val="24"/>
              </w:rPr>
              <w:t xml:space="preserve">stats; </w:t>
            </w:r>
            <w:proofErr w:type="spellStart"/>
            <w:r w:rsidRPr="006F06D1">
              <w:rPr>
                <w:rFonts w:eastAsiaTheme="minorEastAsia"/>
                <w:sz w:val="24"/>
                <w:szCs w:val="24"/>
              </w:rPr>
              <w:t>exponweib</w:t>
            </w:r>
            <w:proofErr w:type="spellEnd"/>
          </w:p>
        </w:tc>
      </w:tr>
      <w:tr w:rsidR="00327FCC" w14:paraId="325347C3" w14:textId="77777777" w:rsidTr="000A7A2A">
        <w:tc>
          <w:tcPr>
            <w:tcW w:w="2689" w:type="dxa"/>
          </w:tcPr>
          <w:p w14:paraId="23D99303" w14:textId="049AAC93"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3098" w:type="dxa"/>
          </w:tcPr>
          <w:p w14:paraId="6CE9A9BC" w14:textId="3C6DF167" w:rsidR="00327FCC" w:rsidRDefault="00327FCC" w:rsidP="00327FCC">
            <w:pPr>
              <w:rPr>
                <w:rFonts w:eastAsiaTheme="minorEastAsia"/>
                <w:sz w:val="24"/>
                <w:szCs w:val="24"/>
              </w:rPr>
            </w:pPr>
            <w:r>
              <w:rPr>
                <w:rFonts w:eastAsiaTheme="minorEastAsia"/>
                <w:sz w:val="24"/>
                <w:szCs w:val="24"/>
              </w:rPr>
              <w:t>LASSO</w:t>
            </w:r>
          </w:p>
        </w:tc>
        <w:tc>
          <w:tcPr>
            <w:tcW w:w="3229" w:type="dxa"/>
          </w:tcPr>
          <w:p w14:paraId="5B2194B8" w14:textId="2D2B180D" w:rsidR="00327FCC" w:rsidRPr="006F06D1" w:rsidRDefault="00327FCC" w:rsidP="00327FCC">
            <w:pPr>
              <w:rPr>
                <w:rFonts w:eastAsiaTheme="minorEastAsia"/>
                <w:sz w:val="24"/>
                <w:szCs w:val="24"/>
              </w:rPr>
            </w:pPr>
            <w:proofErr w:type="spellStart"/>
            <w:r w:rsidRPr="006F06D1">
              <w:rPr>
                <w:rFonts w:eastAsiaTheme="minorEastAsia"/>
                <w:sz w:val="24"/>
                <w:szCs w:val="24"/>
              </w:rPr>
              <w:t>sklearn</w:t>
            </w:r>
            <w:proofErr w:type="spellEnd"/>
            <w:r w:rsidRPr="006F06D1">
              <w:rPr>
                <w:rFonts w:eastAsiaTheme="minorEastAsia"/>
                <w:sz w:val="24"/>
                <w:szCs w:val="24"/>
              </w:rPr>
              <w:t xml:space="preserve">: </w:t>
            </w:r>
            <w:proofErr w:type="spellStart"/>
            <w:r w:rsidRPr="006F06D1">
              <w:rPr>
                <w:rFonts w:eastAsiaTheme="minorEastAsia"/>
                <w:sz w:val="24"/>
                <w:szCs w:val="24"/>
              </w:rPr>
              <w:t>linear_</w:t>
            </w:r>
            <w:proofErr w:type="gramStart"/>
            <w:r w:rsidRPr="006F06D1">
              <w:rPr>
                <w:rFonts w:eastAsiaTheme="minorEastAsia"/>
                <w:sz w:val="24"/>
                <w:szCs w:val="24"/>
              </w:rPr>
              <w:t>model.Lasso</w:t>
            </w:r>
            <w:proofErr w:type="spellEnd"/>
            <w:proofErr w:type="gramEnd"/>
          </w:p>
        </w:tc>
      </w:tr>
      <w:tr w:rsidR="00327FCC" w14:paraId="7DB89437" w14:textId="77777777" w:rsidTr="000A7A2A">
        <w:tc>
          <w:tcPr>
            <w:tcW w:w="2689" w:type="dxa"/>
          </w:tcPr>
          <w:p w14:paraId="3FF4D36A" w14:textId="5A43FE27"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3098" w:type="dxa"/>
          </w:tcPr>
          <w:p w14:paraId="2E5F5F9A" w14:textId="2F2B67D8" w:rsidR="00327FCC" w:rsidRDefault="00327FCC" w:rsidP="00327FCC">
            <w:pPr>
              <w:rPr>
                <w:rFonts w:eastAsiaTheme="minorEastAsia"/>
                <w:sz w:val="24"/>
                <w:szCs w:val="24"/>
              </w:rPr>
            </w:pPr>
            <w:r>
              <w:rPr>
                <w:rFonts w:eastAsiaTheme="minorEastAsia"/>
                <w:sz w:val="24"/>
                <w:szCs w:val="24"/>
              </w:rPr>
              <w:t>OLS p-values</w:t>
            </w:r>
          </w:p>
        </w:tc>
        <w:tc>
          <w:tcPr>
            <w:tcW w:w="3229" w:type="dxa"/>
          </w:tcPr>
          <w:p w14:paraId="1BE36579" w14:textId="0E6CAE47" w:rsidR="00327FCC" w:rsidRPr="006F06D1" w:rsidRDefault="00327FCC" w:rsidP="00327FCC">
            <w:pPr>
              <w:rPr>
                <w:rFonts w:eastAsiaTheme="minorEastAsia"/>
                <w:sz w:val="24"/>
                <w:szCs w:val="24"/>
              </w:rPr>
            </w:pPr>
            <w:r w:rsidRPr="006F06D1">
              <w:rPr>
                <w:rFonts w:eastAsiaTheme="minorEastAsia"/>
                <w:sz w:val="24"/>
                <w:szCs w:val="24"/>
              </w:rPr>
              <w:t>Stats; OLS</w:t>
            </w:r>
          </w:p>
        </w:tc>
      </w:tr>
      <w:tr w:rsidR="00327FCC" w14:paraId="0F985800" w14:textId="77777777" w:rsidTr="000A7A2A">
        <w:tc>
          <w:tcPr>
            <w:tcW w:w="2689" w:type="dxa"/>
          </w:tcPr>
          <w:p w14:paraId="2D1B0A34" w14:textId="6145E5A6"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3098" w:type="dxa"/>
          </w:tcPr>
          <w:p w14:paraId="01632910" w14:textId="55A4F413" w:rsidR="00327FCC" w:rsidRDefault="006F06D1" w:rsidP="00327FCC">
            <w:pPr>
              <w:rPr>
                <w:rFonts w:eastAsiaTheme="minorEastAsia"/>
                <w:sz w:val="24"/>
                <w:szCs w:val="24"/>
              </w:rPr>
            </w:pPr>
            <w:r>
              <w:rPr>
                <w:rFonts w:eastAsiaTheme="minorEastAsia"/>
                <w:sz w:val="24"/>
                <w:szCs w:val="24"/>
              </w:rPr>
              <w:t>Elastic Net</w:t>
            </w:r>
          </w:p>
        </w:tc>
        <w:tc>
          <w:tcPr>
            <w:tcW w:w="3229" w:type="dxa"/>
          </w:tcPr>
          <w:p w14:paraId="542AF8D1" w14:textId="3EEF0A7B" w:rsidR="00327FCC" w:rsidRPr="00226A2C" w:rsidRDefault="006F06D1" w:rsidP="00327FC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linear_model</w:t>
            </w:r>
            <w:proofErr w:type="spellEnd"/>
            <w:r w:rsidRPr="00226A2C">
              <w:rPr>
                <w:rFonts w:eastAsiaTheme="minorEastAsia"/>
                <w:sz w:val="24"/>
                <w:szCs w:val="24"/>
              </w:rPr>
              <w:t>.</w:t>
            </w:r>
            <w:r w:rsidR="0057723C" w:rsidRPr="00226A2C">
              <w:rPr>
                <w:rFonts w:eastAsiaTheme="minorEastAsia"/>
                <w:sz w:val="24"/>
                <w:szCs w:val="24"/>
              </w:rPr>
              <w:t xml:space="preserve"> </w:t>
            </w:r>
            <w:proofErr w:type="spellStart"/>
            <w:r w:rsidRPr="00226A2C">
              <w:rPr>
                <w:rFonts w:eastAsiaTheme="minorEastAsia"/>
                <w:sz w:val="24"/>
                <w:szCs w:val="24"/>
              </w:rPr>
              <w:t>ElasticNet</w:t>
            </w:r>
            <w:proofErr w:type="spellEnd"/>
          </w:p>
        </w:tc>
      </w:tr>
      <w:tr w:rsidR="00327FCC" w14:paraId="4FA6925D" w14:textId="77777777" w:rsidTr="000A7A2A">
        <w:tc>
          <w:tcPr>
            <w:tcW w:w="2689" w:type="dxa"/>
          </w:tcPr>
          <w:p w14:paraId="6274B06B" w14:textId="74F55B6E" w:rsidR="00327FC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r w:rsidR="00D36F3F">
              <w:rPr>
                <w:rFonts w:eastAsiaTheme="minorEastAsia"/>
                <w:sz w:val="24"/>
                <w:szCs w:val="24"/>
              </w:rPr>
              <w:t xml:space="preserve"> </w:t>
            </w:r>
          </w:p>
        </w:tc>
        <w:tc>
          <w:tcPr>
            <w:tcW w:w="3098" w:type="dxa"/>
          </w:tcPr>
          <w:p w14:paraId="31A0F075" w14:textId="669A92CB" w:rsidR="00327FCC" w:rsidRDefault="0057723C" w:rsidP="00327FCC">
            <w:pPr>
              <w:rPr>
                <w:rFonts w:eastAsiaTheme="minorEastAsia"/>
                <w:sz w:val="24"/>
                <w:szCs w:val="24"/>
              </w:rPr>
            </w:pPr>
            <w:r>
              <w:rPr>
                <w:rFonts w:eastAsiaTheme="minorEastAsia"/>
                <w:sz w:val="24"/>
                <w:szCs w:val="24"/>
              </w:rPr>
              <w:t>Linear Regression</w:t>
            </w:r>
          </w:p>
        </w:tc>
        <w:tc>
          <w:tcPr>
            <w:tcW w:w="3229" w:type="dxa"/>
          </w:tcPr>
          <w:p w14:paraId="06358E73" w14:textId="115D2F5F" w:rsidR="00327FCC" w:rsidRPr="00226A2C" w:rsidRDefault="0057723C" w:rsidP="00327FC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linear_model</w:t>
            </w:r>
            <w:proofErr w:type="spellEnd"/>
            <w:r w:rsidRPr="00226A2C">
              <w:rPr>
                <w:rFonts w:eastAsiaTheme="minorEastAsia"/>
                <w:sz w:val="24"/>
                <w:szCs w:val="24"/>
              </w:rPr>
              <w:t xml:space="preserve">. </w:t>
            </w:r>
            <w:proofErr w:type="spellStart"/>
            <w:r w:rsidRPr="00226A2C">
              <w:rPr>
                <w:rFonts w:eastAsiaTheme="minorEastAsia"/>
                <w:sz w:val="24"/>
                <w:szCs w:val="24"/>
              </w:rPr>
              <w:t>LinearRegression</w:t>
            </w:r>
            <w:proofErr w:type="spellEnd"/>
            <w:r w:rsidRPr="00226A2C">
              <w:rPr>
                <w:rFonts w:eastAsiaTheme="minorEastAsia"/>
                <w:sz w:val="24"/>
                <w:szCs w:val="24"/>
              </w:rPr>
              <w:t xml:space="preserve"> and </w:t>
            </w:r>
            <w:proofErr w:type="spellStart"/>
            <w:r w:rsidRPr="00226A2C">
              <w:rPr>
                <w:rFonts w:eastAsiaTheme="minorEastAsia"/>
                <w:sz w:val="24"/>
                <w:szCs w:val="24"/>
              </w:rPr>
              <w:t>statsmodels.api</w:t>
            </w:r>
            <w:proofErr w:type="spellEnd"/>
            <w:r w:rsidRPr="00226A2C">
              <w:rPr>
                <w:rFonts w:eastAsiaTheme="minorEastAsia"/>
                <w:sz w:val="24"/>
                <w:szCs w:val="24"/>
              </w:rPr>
              <w:t xml:space="preserve">:  </w:t>
            </w:r>
            <w:proofErr w:type="spellStart"/>
            <w:r w:rsidRPr="00226A2C">
              <w:rPr>
                <w:rFonts w:eastAsiaTheme="minorEastAsia"/>
                <w:sz w:val="24"/>
                <w:szCs w:val="24"/>
              </w:rPr>
              <w:t>sms</w:t>
            </w:r>
            <w:proofErr w:type="spellEnd"/>
          </w:p>
        </w:tc>
      </w:tr>
      <w:tr w:rsidR="0057723C" w14:paraId="4D62D949" w14:textId="77777777" w:rsidTr="000A7A2A">
        <w:tc>
          <w:tcPr>
            <w:tcW w:w="2689" w:type="dxa"/>
          </w:tcPr>
          <w:p w14:paraId="2C8C38C3" w14:textId="4B8EE4D0"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3098" w:type="dxa"/>
          </w:tcPr>
          <w:p w14:paraId="1A6A66B6" w14:textId="725E08F8" w:rsidR="0057723C" w:rsidRDefault="0057723C" w:rsidP="0057723C">
            <w:pPr>
              <w:rPr>
                <w:rFonts w:eastAsiaTheme="minorEastAsia"/>
                <w:sz w:val="24"/>
                <w:szCs w:val="24"/>
              </w:rPr>
            </w:pPr>
            <w:r w:rsidRPr="0057723C">
              <w:rPr>
                <w:rFonts w:eastAsiaTheme="minorEastAsia"/>
                <w:sz w:val="24"/>
                <w:szCs w:val="24"/>
              </w:rPr>
              <w:t>Random Forest Regression</w:t>
            </w:r>
          </w:p>
        </w:tc>
        <w:tc>
          <w:tcPr>
            <w:tcW w:w="3229" w:type="dxa"/>
          </w:tcPr>
          <w:p w14:paraId="7EF30DBC" w14:textId="264180FA" w:rsidR="0057723C" w:rsidRPr="00226A2C" w:rsidRDefault="0057723C" w:rsidP="0057723C">
            <w:pPr>
              <w:rPr>
                <w:rFonts w:eastAsiaTheme="minorEastAsia"/>
                <w:sz w:val="24"/>
                <w:szCs w:val="24"/>
              </w:rPr>
            </w:pPr>
            <w:proofErr w:type="spellStart"/>
            <w:proofErr w:type="gramStart"/>
            <w:r w:rsidRPr="00226A2C">
              <w:rPr>
                <w:rFonts w:eastAsiaTheme="minorEastAsia"/>
                <w:sz w:val="24"/>
                <w:szCs w:val="24"/>
              </w:rPr>
              <w:t>sklearn.ensemble</w:t>
            </w:r>
            <w:proofErr w:type="spellEnd"/>
            <w:proofErr w:type="gramEnd"/>
            <w:r w:rsidRPr="00226A2C">
              <w:rPr>
                <w:rFonts w:eastAsiaTheme="minorEastAsia"/>
                <w:sz w:val="24"/>
                <w:szCs w:val="24"/>
              </w:rPr>
              <w:t xml:space="preserve">: </w:t>
            </w:r>
            <w:proofErr w:type="spellStart"/>
            <w:r w:rsidRPr="00226A2C">
              <w:rPr>
                <w:rFonts w:eastAsiaTheme="minorEastAsia"/>
                <w:sz w:val="24"/>
                <w:szCs w:val="24"/>
              </w:rPr>
              <w:t>RandomForestRegressor</w:t>
            </w:r>
            <w:proofErr w:type="spellEnd"/>
          </w:p>
        </w:tc>
      </w:tr>
      <w:tr w:rsidR="0057723C" w14:paraId="4835B7FE" w14:textId="77777777" w:rsidTr="000A7A2A">
        <w:tc>
          <w:tcPr>
            <w:tcW w:w="2689" w:type="dxa"/>
          </w:tcPr>
          <w:p w14:paraId="1349F07C" w14:textId="43ECDD4C"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3098" w:type="dxa"/>
          </w:tcPr>
          <w:p w14:paraId="169B7E12" w14:textId="458785F4" w:rsidR="0057723C" w:rsidRDefault="0057723C" w:rsidP="0057723C">
            <w:pPr>
              <w:rPr>
                <w:rFonts w:eastAsiaTheme="minorEastAsia"/>
                <w:sz w:val="24"/>
                <w:szCs w:val="24"/>
              </w:rPr>
            </w:pPr>
            <w:r w:rsidRPr="0057723C">
              <w:rPr>
                <w:rFonts w:eastAsiaTheme="minorEastAsia"/>
                <w:sz w:val="24"/>
                <w:szCs w:val="24"/>
              </w:rPr>
              <w:t>Support Vector Regression</w:t>
            </w:r>
            <w:r w:rsidR="00E92371">
              <w:rPr>
                <w:rFonts w:eastAsiaTheme="minorEastAsia"/>
                <w:sz w:val="24"/>
                <w:szCs w:val="24"/>
              </w:rPr>
              <w:t xml:space="preserve"> – various kernels</w:t>
            </w:r>
          </w:p>
        </w:tc>
        <w:tc>
          <w:tcPr>
            <w:tcW w:w="3229" w:type="dxa"/>
          </w:tcPr>
          <w:p w14:paraId="664034C8" w14:textId="205D0489" w:rsidR="0057723C" w:rsidRPr="00226A2C" w:rsidRDefault="0057723C" w:rsidP="0057723C">
            <w:pPr>
              <w:rPr>
                <w:rFonts w:eastAsiaTheme="minorEastAsia"/>
                <w:sz w:val="24"/>
                <w:szCs w:val="24"/>
              </w:rPr>
            </w:pPr>
            <w:proofErr w:type="spellStart"/>
            <w:r w:rsidRPr="00226A2C">
              <w:rPr>
                <w:rFonts w:eastAsiaTheme="minorEastAsia"/>
                <w:sz w:val="24"/>
                <w:szCs w:val="24"/>
              </w:rPr>
              <w:t>sklearn.svm</w:t>
            </w:r>
            <w:proofErr w:type="spellEnd"/>
            <w:r w:rsidRPr="00226A2C">
              <w:rPr>
                <w:rFonts w:eastAsiaTheme="minorEastAsia"/>
                <w:sz w:val="24"/>
                <w:szCs w:val="24"/>
              </w:rPr>
              <w:t>: SVR</w:t>
            </w:r>
          </w:p>
        </w:tc>
      </w:tr>
      <w:tr w:rsidR="0057723C" w14:paraId="2C8F6CDA" w14:textId="77777777" w:rsidTr="000A7A2A">
        <w:tc>
          <w:tcPr>
            <w:tcW w:w="2689" w:type="dxa"/>
          </w:tcPr>
          <w:p w14:paraId="07CF781F" w14:textId="70F28F5D"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3098" w:type="dxa"/>
          </w:tcPr>
          <w:p w14:paraId="3D3FFB4E" w14:textId="67E946BB" w:rsidR="0057723C" w:rsidRDefault="00226A2C" w:rsidP="0057723C">
            <w:pPr>
              <w:rPr>
                <w:rFonts w:eastAsiaTheme="minorEastAsia"/>
                <w:sz w:val="24"/>
                <w:szCs w:val="24"/>
              </w:rPr>
            </w:pPr>
            <w:r>
              <w:rPr>
                <w:rFonts w:eastAsiaTheme="minorEastAsia"/>
                <w:sz w:val="24"/>
                <w:szCs w:val="24"/>
              </w:rPr>
              <w:t>K-NN Regression</w:t>
            </w:r>
          </w:p>
        </w:tc>
        <w:tc>
          <w:tcPr>
            <w:tcW w:w="3229" w:type="dxa"/>
          </w:tcPr>
          <w:p w14:paraId="5A98A219" w14:textId="25D27C59" w:rsidR="0057723C" w:rsidRPr="00226A2C" w:rsidRDefault="00226A2C" w:rsidP="0057723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neighbors</w:t>
            </w:r>
            <w:proofErr w:type="spellEnd"/>
            <w:r w:rsidR="00D471E3">
              <w:rPr>
                <w:rFonts w:eastAsiaTheme="minorEastAsia"/>
                <w:sz w:val="24"/>
                <w:szCs w:val="24"/>
              </w:rPr>
              <w:t xml:space="preserve">; </w:t>
            </w:r>
            <w:proofErr w:type="spellStart"/>
            <w:r w:rsidR="00D471E3">
              <w:rPr>
                <w:rFonts w:eastAsiaTheme="minorEastAsia"/>
                <w:sz w:val="24"/>
                <w:szCs w:val="24"/>
              </w:rPr>
              <w:t>m</w:t>
            </w:r>
            <w:r w:rsidR="00D471E3" w:rsidRPr="00D471E3">
              <w:rPr>
                <w:rFonts w:eastAsiaTheme="minorEastAsia"/>
                <w:sz w:val="24"/>
                <w:szCs w:val="24"/>
              </w:rPr>
              <w:t>odel_</w:t>
            </w:r>
            <w:proofErr w:type="gramStart"/>
            <w:r w:rsidR="00D471E3" w:rsidRPr="00D471E3">
              <w:rPr>
                <w:rFonts w:eastAsiaTheme="minorEastAsia"/>
                <w:sz w:val="24"/>
                <w:szCs w:val="24"/>
              </w:rPr>
              <w:t>selection.GridSearchCV</w:t>
            </w:r>
            <w:proofErr w:type="spellEnd"/>
            <w:proofErr w:type="gramEnd"/>
          </w:p>
        </w:tc>
      </w:tr>
      <w:tr w:rsidR="0057723C" w14:paraId="5993E52D" w14:textId="77777777" w:rsidTr="000A7A2A">
        <w:tc>
          <w:tcPr>
            <w:tcW w:w="2689" w:type="dxa"/>
          </w:tcPr>
          <w:p w14:paraId="26570954" w14:textId="2472CC10"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3098" w:type="dxa"/>
          </w:tcPr>
          <w:p w14:paraId="740D8FD0" w14:textId="40C73BC7" w:rsidR="0057723C" w:rsidRDefault="00D471E3" w:rsidP="0057723C">
            <w:pPr>
              <w:rPr>
                <w:rFonts w:eastAsiaTheme="minorEastAsia"/>
                <w:sz w:val="24"/>
                <w:szCs w:val="24"/>
              </w:rPr>
            </w:pPr>
            <w:r>
              <w:rPr>
                <w:rFonts w:eastAsiaTheme="minorEastAsia"/>
                <w:sz w:val="24"/>
                <w:szCs w:val="24"/>
              </w:rPr>
              <w:t>Artificial Neural Network</w:t>
            </w:r>
          </w:p>
        </w:tc>
        <w:tc>
          <w:tcPr>
            <w:tcW w:w="3229" w:type="dxa"/>
          </w:tcPr>
          <w:p w14:paraId="47531686" w14:textId="62F57495" w:rsidR="0057723C" w:rsidRPr="00226A2C" w:rsidRDefault="000A4628" w:rsidP="0057723C">
            <w:pPr>
              <w:rPr>
                <w:rFonts w:eastAsiaTheme="minorEastAsia"/>
                <w:sz w:val="24"/>
                <w:szCs w:val="24"/>
              </w:rPr>
            </w:pPr>
            <w:proofErr w:type="spellStart"/>
            <w:proofErr w:type="gramStart"/>
            <w:r w:rsidRPr="000A4628">
              <w:rPr>
                <w:rFonts w:eastAsiaTheme="minorEastAsia"/>
                <w:sz w:val="24"/>
                <w:szCs w:val="24"/>
              </w:rPr>
              <w:t>keras.wrappers</w:t>
            </w:r>
            <w:proofErr w:type="gramEnd"/>
            <w:r w:rsidRPr="000A4628">
              <w:rPr>
                <w:rFonts w:eastAsiaTheme="minorEastAsia"/>
                <w:sz w:val="24"/>
                <w:szCs w:val="24"/>
              </w:rPr>
              <w:t>.scikit_learn</w:t>
            </w:r>
            <w:proofErr w:type="spellEnd"/>
            <w:r w:rsidRPr="000A4628">
              <w:rPr>
                <w:rFonts w:eastAsiaTheme="minorEastAsia"/>
                <w:sz w:val="24"/>
                <w:szCs w:val="24"/>
              </w:rPr>
              <w:t xml:space="preserve"> </w:t>
            </w:r>
            <w:r>
              <w:rPr>
                <w:rFonts w:eastAsiaTheme="minorEastAsia"/>
                <w:sz w:val="24"/>
                <w:szCs w:val="24"/>
              </w:rPr>
              <w:t xml:space="preserve">; </w:t>
            </w:r>
            <w:proofErr w:type="spellStart"/>
            <w:r w:rsidRPr="000A4628">
              <w:rPr>
                <w:rFonts w:eastAsiaTheme="minorEastAsia"/>
                <w:sz w:val="24"/>
                <w:szCs w:val="24"/>
              </w:rPr>
              <w:t>KerasRegressor</w:t>
            </w:r>
            <w:proofErr w:type="spellEnd"/>
            <w:r>
              <w:rPr>
                <w:rFonts w:eastAsiaTheme="minorEastAsia"/>
                <w:sz w:val="24"/>
                <w:szCs w:val="24"/>
              </w:rPr>
              <w:t xml:space="preserve">; </w:t>
            </w:r>
            <w:proofErr w:type="spellStart"/>
            <w:r w:rsidRPr="000A4628">
              <w:rPr>
                <w:rFonts w:eastAsiaTheme="minorEastAsia"/>
                <w:sz w:val="24"/>
                <w:szCs w:val="24"/>
              </w:rPr>
              <w:t>keras.layers</w:t>
            </w:r>
            <w:proofErr w:type="spellEnd"/>
            <w:r>
              <w:rPr>
                <w:rFonts w:eastAsiaTheme="minorEastAsia"/>
                <w:sz w:val="24"/>
                <w:szCs w:val="24"/>
              </w:rPr>
              <w:t>;</w:t>
            </w:r>
            <w:r w:rsidRPr="000A4628">
              <w:rPr>
                <w:rFonts w:eastAsiaTheme="minorEastAsia"/>
                <w:sz w:val="24"/>
                <w:szCs w:val="24"/>
              </w:rPr>
              <w:t xml:space="preserve"> Dense </w:t>
            </w:r>
            <w:r>
              <w:rPr>
                <w:rFonts w:eastAsiaTheme="minorEastAsia"/>
                <w:sz w:val="24"/>
                <w:szCs w:val="24"/>
              </w:rPr>
              <w:t xml:space="preserve">; </w:t>
            </w:r>
            <w:proofErr w:type="spellStart"/>
            <w:r w:rsidRPr="000A4628">
              <w:rPr>
                <w:rFonts w:eastAsiaTheme="minorEastAsia"/>
                <w:sz w:val="24"/>
                <w:szCs w:val="24"/>
              </w:rPr>
              <w:t>keras.models</w:t>
            </w:r>
            <w:proofErr w:type="spellEnd"/>
            <w:r w:rsidRPr="000A4628">
              <w:rPr>
                <w:rFonts w:eastAsiaTheme="minorEastAsia"/>
                <w:sz w:val="24"/>
                <w:szCs w:val="24"/>
              </w:rPr>
              <w:t xml:space="preserve"> </w:t>
            </w:r>
            <w:r>
              <w:rPr>
                <w:rFonts w:eastAsiaTheme="minorEastAsia"/>
                <w:sz w:val="24"/>
                <w:szCs w:val="24"/>
              </w:rPr>
              <w:t>;</w:t>
            </w:r>
            <w:r w:rsidRPr="000A4628">
              <w:rPr>
                <w:rFonts w:eastAsiaTheme="minorEastAsia"/>
                <w:sz w:val="24"/>
                <w:szCs w:val="24"/>
              </w:rPr>
              <w:t xml:space="preserve"> Sequential</w:t>
            </w:r>
          </w:p>
        </w:tc>
      </w:tr>
      <w:tr w:rsidR="000A4628" w14:paraId="69F95BEF" w14:textId="77777777" w:rsidTr="000A7A2A">
        <w:tc>
          <w:tcPr>
            <w:tcW w:w="2689" w:type="dxa"/>
          </w:tcPr>
          <w:p w14:paraId="0068F69A" w14:textId="630B3D3B" w:rsidR="000A4628" w:rsidRPr="00AB37BA" w:rsidRDefault="000A4628"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3098" w:type="dxa"/>
          </w:tcPr>
          <w:p w14:paraId="55C92E69" w14:textId="4104546A" w:rsidR="000A4628" w:rsidRDefault="000A4628" w:rsidP="000A4628">
            <w:pPr>
              <w:rPr>
                <w:rFonts w:eastAsiaTheme="minorEastAsia"/>
                <w:sz w:val="24"/>
                <w:szCs w:val="24"/>
              </w:rPr>
            </w:pPr>
            <w:r>
              <w:rPr>
                <w:rFonts w:eastAsiaTheme="minorEastAsia"/>
                <w:sz w:val="24"/>
                <w:szCs w:val="24"/>
              </w:rPr>
              <w:t>Artificial Neural Network (with early stopping)</w:t>
            </w:r>
          </w:p>
        </w:tc>
        <w:tc>
          <w:tcPr>
            <w:tcW w:w="3229" w:type="dxa"/>
          </w:tcPr>
          <w:p w14:paraId="22066264" w14:textId="6D5F2E1D" w:rsidR="000A4628" w:rsidRPr="00226A2C" w:rsidRDefault="000A4628" w:rsidP="000A4628">
            <w:pPr>
              <w:rPr>
                <w:rFonts w:eastAsiaTheme="minorEastAsia"/>
                <w:sz w:val="24"/>
                <w:szCs w:val="24"/>
              </w:rPr>
            </w:pPr>
            <w:proofErr w:type="spellStart"/>
            <w:proofErr w:type="gramStart"/>
            <w:r w:rsidRPr="000A4628">
              <w:rPr>
                <w:rFonts w:eastAsiaTheme="minorEastAsia"/>
                <w:sz w:val="24"/>
                <w:szCs w:val="24"/>
              </w:rPr>
              <w:t>keras.models</w:t>
            </w:r>
            <w:proofErr w:type="spellEnd"/>
            <w:proofErr w:type="gramEnd"/>
            <w:r w:rsidRPr="000A4628">
              <w:rPr>
                <w:rFonts w:eastAsiaTheme="minorEastAsia"/>
                <w:sz w:val="24"/>
                <w:szCs w:val="24"/>
              </w:rPr>
              <w:t xml:space="preserve"> ; Sequential</w:t>
            </w:r>
            <w:r>
              <w:rPr>
                <w:rFonts w:eastAsiaTheme="minorEastAsia"/>
                <w:sz w:val="24"/>
                <w:szCs w:val="24"/>
              </w:rPr>
              <w:t xml:space="preserve">; </w:t>
            </w:r>
            <w:proofErr w:type="spellStart"/>
            <w:r w:rsidRPr="000A4628">
              <w:rPr>
                <w:rFonts w:eastAsiaTheme="minorEastAsia"/>
                <w:sz w:val="24"/>
                <w:szCs w:val="24"/>
              </w:rPr>
              <w:t>keras.callbacks</w:t>
            </w:r>
            <w:proofErr w:type="spellEnd"/>
            <w:r w:rsidRPr="000A4628">
              <w:rPr>
                <w:rFonts w:eastAsiaTheme="minorEastAsia"/>
                <w:sz w:val="24"/>
                <w:szCs w:val="24"/>
              </w:rPr>
              <w:t xml:space="preserve"> </w:t>
            </w:r>
            <w:proofErr w:type="spellStart"/>
            <w:r w:rsidRPr="000A4628">
              <w:rPr>
                <w:rFonts w:eastAsiaTheme="minorEastAsia"/>
                <w:sz w:val="24"/>
                <w:szCs w:val="24"/>
              </w:rPr>
              <w:t>EarlyStopping</w:t>
            </w:r>
            <w:proofErr w:type="spellEnd"/>
            <w:r>
              <w:rPr>
                <w:rFonts w:eastAsiaTheme="minorEastAsia"/>
                <w:sz w:val="24"/>
                <w:szCs w:val="24"/>
              </w:rPr>
              <w:t xml:space="preserve">, </w:t>
            </w:r>
            <w:proofErr w:type="spellStart"/>
            <w:r w:rsidRPr="000A4628">
              <w:rPr>
                <w:rFonts w:eastAsiaTheme="minorEastAsia"/>
                <w:sz w:val="24"/>
                <w:szCs w:val="24"/>
              </w:rPr>
              <w:t>ModelCheckpoint</w:t>
            </w:r>
            <w:proofErr w:type="spellEnd"/>
          </w:p>
        </w:tc>
      </w:tr>
      <w:tr w:rsidR="000A4628" w14:paraId="0FE062E4" w14:textId="77777777" w:rsidTr="000A7A2A">
        <w:tc>
          <w:tcPr>
            <w:tcW w:w="2689" w:type="dxa"/>
          </w:tcPr>
          <w:p w14:paraId="76E4A4CD" w14:textId="4138DBD9" w:rsidR="000A4628" w:rsidRPr="00AB37BA" w:rsidRDefault="000A4628"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3098" w:type="dxa"/>
          </w:tcPr>
          <w:p w14:paraId="3C934BC7" w14:textId="48D0DD37" w:rsidR="000A4628" w:rsidRDefault="00F14285" w:rsidP="000A4628">
            <w:pPr>
              <w:rPr>
                <w:rFonts w:eastAsiaTheme="minorEastAsia"/>
                <w:sz w:val="24"/>
                <w:szCs w:val="24"/>
              </w:rPr>
            </w:pPr>
            <w:r>
              <w:rPr>
                <w:rFonts w:eastAsiaTheme="minorEastAsia"/>
                <w:sz w:val="24"/>
                <w:szCs w:val="24"/>
              </w:rPr>
              <w:t>Multilayer Perceptron</w:t>
            </w:r>
          </w:p>
        </w:tc>
        <w:tc>
          <w:tcPr>
            <w:tcW w:w="3229" w:type="dxa"/>
          </w:tcPr>
          <w:p w14:paraId="79CEDC25" w14:textId="25718A22" w:rsidR="000A4628" w:rsidRPr="00226A2C" w:rsidRDefault="00F14285" w:rsidP="000A4628">
            <w:pPr>
              <w:rPr>
                <w:rFonts w:eastAsiaTheme="minorEastAsia"/>
                <w:sz w:val="24"/>
                <w:szCs w:val="24"/>
              </w:rPr>
            </w:pPr>
            <w:proofErr w:type="spellStart"/>
            <w:proofErr w:type="gramStart"/>
            <w:r w:rsidRPr="00F14285">
              <w:rPr>
                <w:rFonts w:eastAsiaTheme="minorEastAsia"/>
                <w:sz w:val="24"/>
                <w:szCs w:val="24"/>
              </w:rPr>
              <w:t>sklearn.neural</w:t>
            </w:r>
            <w:proofErr w:type="gramEnd"/>
            <w:r w:rsidRPr="00F14285">
              <w:rPr>
                <w:rFonts w:eastAsiaTheme="minorEastAsia"/>
                <w:sz w:val="24"/>
                <w:szCs w:val="24"/>
              </w:rPr>
              <w:t>_network</w:t>
            </w:r>
            <w:proofErr w:type="spellEnd"/>
            <w:r>
              <w:rPr>
                <w:rFonts w:eastAsiaTheme="minorEastAsia"/>
                <w:sz w:val="24"/>
                <w:szCs w:val="24"/>
              </w:rPr>
              <w:t xml:space="preserve">; </w:t>
            </w:r>
            <w:proofErr w:type="spellStart"/>
            <w:r w:rsidRPr="00F14285">
              <w:rPr>
                <w:rFonts w:eastAsiaTheme="minorEastAsia"/>
                <w:sz w:val="24"/>
                <w:szCs w:val="24"/>
              </w:rPr>
              <w:t>MLPRegressor</w:t>
            </w:r>
            <w:proofErr w:type="spellEnd"/>
          </w:p>
        </w:tc>
      </w:tr>
      <w:tr w:rsidR="0094165B" w14:paraId="763AE0D8" w14:textId="77777777" w:rsidTr="000A7A2A">
        <w:tc>
          <w:tcPr>
            <w:tcW w:w="2689" w:type="dxa"/>
          </w:tcPr>
          <w:p w14:paraId="56E66EF6" w14:textId="51E56BEF" w:rsidR="0094165B" w:rsidRPr="00AB37BA" w:rsidRDefault="0094165B" w:rsidP="00FE60B8">
            <w:pPr>
              <w:pStyle w:val="ListParagraph"/>
              <w:numPr>
                <w:ilvl w:val="0"/>
                <w:numId w:val="27"/>
              </w:numPr>
              <w:rPr>
                <w:rFonts w:eastAsiaTheme="minorEastAsia"/>
                <w:sz w:val="24"/>
                <w:szCs w:val="24"/>
              </w:rPr>
            </w:pPr>
            <w:r>
              <w:rPr>
                <w:rFonts w:eastAsiaTheme="minorEastAsia"/>
                <w:sz w:val="24"/>
                <w:szCs w:val="24"/>
              </w:rPr>
              <w:t>Feature transformation</w:t>
            </w:r>
          </w:p>
        </w:tc>
        <w:tc>
          <w:tcPr>
            <w:tcW w:w="3098" w:type="dxa"/>
          </w:tcPr>
          <w:p w14:paraId="613BAE54" w14:textId="058239BB" w:rsidR="0094165B" w:rsidRDefault="0094165B" w:rsidP="000A4628">
            <w:pPr>
              <w:rPr>
                <w:rFonts w:eastAsiaTheme="minorEastAsia"/>
                <w:sz w:val="24"/>
                <w:szCs w:val="24"/>
              </w:rPr>
            </w:pPr>
            <w:r>
              <w:rPr>
                <w:rFonts w:eastAsiaTheme="minorEastAsia"/>
                <w:sz w:val="24"/>
                <w:szCs w:val="24"/>
              </w:rPr>
              <w:t>Transformation of time-series variables to coexist with semi-static variable</w:t>
            </w:r>
          </w:p>
        </w:tc>
        <w:tc>
          <w:tcPr>
            <w:tcW w:w="3229" w:type="dxa"/>
          </w:tcPr>
          <w:p w14:paraId="499BB9FC" w14:textId="10606A5E" w:rsidR="0094165B" w:rsidRPr="00F14285" w:rsidRDefault="0094165B" w:rsidP="000A4628">
            <w:pPr>
              <w:rPr>
                <w:rFonts w:eastAsiaTheme="minorEastAsia"/>
                <w:sz w:val="24"/>
                <w:szCs w:val="24"/>
              </w:rPr>
            </w:pPr>
            <w:r>
              <w:rPr>
                <w:rFonts w:eastAsiaTheme="minorEastAsia"/>
                <w:sz w:val="24"/>
                <w:szCs w:val="24"/>
              </w:rPr>
              <w:t>Custom developed</w:t>
            </w:r>
          </w:p>
        </w:tc>
      </w:tr>
      <w:tr w:rsidR="00E95EBA" w14:paraId="11B04B16" w14:textId="77777777" w:rsidTr="00B115D4">
        <w:tblPrEx>
          <w:tblW w:w="0" w:type="auto"/>
          <w:tblPrExChange w:id="23" w:author="JJ Liu" w:date="2019-11-25T00:12:00Z">
            <w:tblPrEx>
              <w:tblW w:w="0" w:type="auto"/>
            </w:tblPrEx>
          </w:tblPrExChange>
        </w:tblPrEx>
        <w:tc>
          <w:tcPr>
            <w:tcW w:w="2689" w:type="dxa"/>
            <w:tcPrChange w:id="24" w:author="JJ Liu" w:date="2019-11-25T00:12:00Z">
              <w:tcPr>
                <w:tcW w:w="2689" w:type="dxa"/>
              </w:tcPr>
            </w:tcPrChange>
          </w:tcPr>
          <w:p w14:paraId="379F25D6" w14:textId="16BC5AD3" w:rsidR="00E95EB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25" w:author="JJ Liu" w:date="2019-11-24T23:58:00Z">
              <w:r w:rsidR="00873244">
                <w:rPr>
                  <w:rFonts w:eastAsiaTheme="minorEastAsia"/>
                  <w:sz w:val="24"/>
                  <w:szCs w:val="24"/>
                </w:rPr>
                <w:t xml:space="preserve"> prediction of upcoming </w:t>
              </w:r>
            </w:ins>
            <w:ins w:id="26" w:author="JJ Liu" w:date="2019-11-24T23:59:00Z">
              <w:r w:rsidR="00873244">
                <w:rPr>
                  <w:rFonts w:eastAsiaTheme="minorEastAsia"/>
                  <w:sz w:val="24"/>
                  <w:szCs w:val="24"/>
                </w:rPr>
                <w:t>maintenance work</w:t>
              </w:r>
            </w:ins>
          </w:p>
        </w:tc>
        <w:tc>
          <w:tcPr>
            <w:tcW w:w="3098" w:type="dxa"/>
            <w:tcPrChange w:id="27" w:author="JJ Liu" w:date="2019-11-25T00:12:00Z">
              <w:tcPr>
                <w:tcW w:w="3098" w:type="dxa"/>
              </w:tcPr>
            </w:tcPrChange>
          </w:tcPr>
          <w:p w14:paraId="6F7B4709" w14:textId="49FBD796" w:rsidR="00E95EBA" w:rsidRDefault="000A7A2A" w:rsidP="000A4628">
            <w:pPr>
              <w:rPr>
                <w:rFonts w:eastAsiaTheme="minorEastAsia"/>
                <w:sz w:val="24"/>
                <w:szCs w:val="24"/>
              </w:rPr>
            </w:pPr>
            <w:r>
              <w:rPr>
                <w:rFonts w:eastAsiaTheme="minorEastAsia"/>
                <w:sz w:val="24"/>
                <w:szCs w:val="24"/>
              </w:rPr>
              <w:t>Logistic Regression</w:t>
            </w:r>
          </w:p>
        </w:tc>
        <w:tc>
          <w:tcPr>
            <w:tcW w:w="3229" w:type="dxa"/>
            <w:shd w:val="clear" w:color="auto" w:fill="auto"/>
            <w:tcPrChange w:id="28" w:author="JJ Liu" w:date="2019-11-25T00:12:00Z">
              <w:tcPr>
                <w:tcW w:w="3229" w:type="dxa"/>
                <w:shd w:val="clear" w:color="auto" w:fill="FFFF00"/>
              </w:tcPr>
            </w:tcPrChange>
          </w:tcPr>
          <w:p w14:paraId="67611004" w14:textId="568121BF" w:rsidR="00E95EBA" w:rsidRPr="00226A2C" w:rsidRDefault="00873244" w:rsidP="000A4628">
            <w:pPr>
              <w:rPr>
                <w:rFonts w:eastAsiaTheme="minorEastAsia"/>
                <w:sz w:val="24"/>
                <w:szCs w:val="24"/>
              </w:rPr>
            </w:pPr>
            <w:proofErr w:type="spellStart"/>
            <w:ins w:id="29" w:author="JJ Liu" w:date="2019-11-25T00:10:00Z">
              <w:r>
                <w:rPr>
                  <w:rFonts w:eastAsiaTheme="minorEastAsia"/>
                  <w:sz w:val="24"/>
                  <w:szCs w:val="24"/>
                </w:rPr>
                <w:t>s</w:t>
              </w:r>
            </w:ins>
            <w:ins w:id="30" w:author="JJ Liu" w:date="2019-11-24T23:59:00Z">
              <w:r>
                <w:rPr>
                  <w:rFonts w:eastAsiaTheme="minorEastAsia"/>
                  <w:sz w:val="24"/>
                  <w:szCs w:val="24"/>
                </w:rPr>
                <w:t>klearn</w:t>
              </w:r>
            </w:ins>
            <w:proofErr w:type="spellEnd"/>
            <w:ins w:id="31" w:author="JJ Liu" w:date="2019-11-25T00:00:00Z">
              <w:r>
                <w:rPr>
                  <w:rFonts w:eastAsiaTheme="minorEastAsia"/>
                  <w:sz w:val="24"/>
                  <w:szCs w:val="24"/>
                </w:rPr>
                <w:t xml:space="preserve">; </w:t>
              </w:r>
            </w:ins>
            <w:proofErr w:type="spellStart"/>
            <w:ins w:id="32" w:author="JJ Liu" w:date="2019-11-25T00:01:00Z">
              <w:r>
                <w:rPr>
                  <w:rFonts w:eastAsiaTheme="minorEastAsia"/>
                  <w:sz w:val="24"/>
                  <w:szCs w:val="24"/>
                </w:rPr>
                <w:t>linear_</w:t>
              </w:r>
              <w:proofErr w:type="gramStart"/>
              <w:r>
                <w:rPr>
                  <w:rFonts w:eastAsiaTheme="minorEastAsia"/>
                  <w:sz w:val="24"/>
                  <w:szCs w:val="24"/>
                </w:rPr>
                <w:t>model</w:t>
              </w:r>
            </w:ins>
            <w:ins w:id="33" w:author="JJ Liu" w:date="2019-11-25T00:10:00Z">
              <w:r w:rsidR="00B115D4">
                <w:rPr>
                  <w:rFonts w:eastAsiaTheme="minorEastAsia"/>
                  <w:sz w:val="24"/>
                  <w:szCs w:val="24"/>
                </w:rPr>
                <w:t>.LogisticRegression</w:t>
              </w:r>
            </w:ins>
            <w:proofErr w:type="spellEnd"/>
            <w:proofErr w:type="gramEnd"/>
            <w:ins w:id="34" w:author="JJ Liu" w:date="2019-11-25T00:01:00Z">
              <w:r>
                <w:rPr>
                  <w:rFonts w:eastAsiaTheme="minorEastAsia"/>
                  <w:sz w:val="24"/>
                  <w:szCs w:val="24"/>
                </w:rPr>
                <w:t xml:space="preserve"> </w:t>
              </w:r>
            </w:ins>
            <w:del w:id="35" w:author="JJ Liu" w:date="2019-11-24T23:59:00Z">
              <w:r w:rsidR="000A7A2A" w:rsidDel="00873244">
                <w:rPr>
                  <w:rFonts w:eastAsiaTheme="minorEastAsia"/>
                  <w:sz w:val="24"/>
                  <w:szCs w:val="24"/>
                </w:rPr>
                <w:delText>??JJ</w:delText>
              </w:r>
            </w:del>
          </w:p>
        </w:tc>
      </w:tr>
      <w:tr w:rsidR="000A7A2A" w14:paraId="4235D25D" w14:textId="77777777" w:rsidTr="00B115D4">
        <w:tblPrEx>
          <w:tblW w:w="0" w:type="auto"/>
          <w:tblPrExChange w:id="36" w:author="JJ Liu" w:date="2019-11-25T00:12:00Z">
            <w:tblPrEx>
              <w:tblW w:w="0" w:type="auto"/>
            </w:tblPrEx>
          </w:tblPrExChange>
        </w:tblPrEx>
        <w:tc>
          <w:tcPr>
            <w:tcW w:w="2689" w:type="dxa"/>
            <w:tcPrChange w:id="37" w:author="JJ Liu" w:date="2019-11-25T00:12:00Z">
              <w:tcPr>
                <w:tcW w:w="2689" w:type="dxa"/>
              </w:tcPr>
            </w:tcPrChange>
          </w:tcPr>
          <w:p w14:paraId="79952F10" w14:textId="7A14C3A0" w:rsidR="000A7A2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38" w:author="JJ Liu" w:date="2019-11-24T23:58:00Z">
              <w:r w:rsidR="00873244">
                <w:rPr>
                  <w:rFonts w:eastAsiaTheme="minorEastAsia"/>
                  <w:sz w:val="24"/>
                  <w:szCs w:val="24"/>
                </w:rPr>
                <w:t xml:space="preserve"> prediction of upcoming </w:t>
              </w:r>
            </w:ins>
            <w:ins w:id="39" w:author="JJ Liu" w:date="2019-11-24T23:59:00Z">
              <w:r w:rsidR="00873244">
                <w:rPr>
                  <w:rFonts w:eastAsiaTheme="minorEastAsia"/>
                  <w:sz w:val="24"/>
                  <w:szCs w:val="24"/>
                </w:rPr>
                <w:t>maintenance work</w:t>
              </w:r>
            </w:ins>
            <w:ins w:id="40" w:author="JJ Liu" w:date="2019-11-24T23:58:00Z">
              <w:r w:rsidR="00873244">
                <w:rPr>
                  <w:rFonts w:eastAsiaTheme="minorEastAsia"/>
                  <w:sz w:val="24"/>
                  <w:szCs w:val="24"/>
                </w:rPr>
                <w:t xml:space="preserve"> </w:t>
              </w:r>
            </w:ins>
          </w:p>
        </w:tc>
        <w:tc>
          <w:tcPr>
            <w:tcW w:w="3098" w:type="dxa"/>
            <w:tcPrChange w:id="41" w:author="JJ Liu" w:date="2019-11-25T00:12:00Z">
              <w:tcPr>
                <w:tcW w:w="3098" w:type="dxa"/>
              </w:tcPr>
            </w:tcPrChange>
          </w:tcPr>
          <w:p w14:paraId="6B3B7292" w14:textId="6E5ED225" w:rsidR="000A7A2A" w:rsidRDefault="000A7A2A" w:rsidP="000A7A2A">
            <w:pPr>
              <w:rPr>
                <w:rFonts w:eastAsiaTheme="minorEastAsia"/>
                <w:sz w:val="24"/>
                <w:szCs w:val="24"/>
              </w:rPr>
            </w:pPr>
            <w:r>
              <w:rPr>
                <w:rFonts w:eastAsiaTheme="minorEastAsia"/>
                <w:sz w:val="24"/>
                <w:szCs w:val="24"/>
              </w:rPr>
              <w:t>Support Vector Machine</w:t>
            </w:r>
          </w:p>
        </w:tc>
        <w:tc>
          <w:tcPr>
            <w:tcW w:w="3229" w:type="dxa"/>
            <w:shd w:val="clear" w:color="auto" w:fill="auto"/>
            <w:tcPrChange w:id="42" w:author="JJ Liu" w:date="2019-11-25T00:12:00Z">
              <w:tcPr>
                <w:tcW w:w="3229" w:type="dxa"/>
                <w:shd w:val="clear" w:color="auto" w:fill="FFFF00"/>
              </w:tcPr>
            </w:tcPrChange>
          </w:tcPr>
          <w:p w14:paraId="62A72B52" w14:textId="3FD1F013" w:rsidR="000A7A2A" w:rsidRPr="00226A2C" w:rsidRDefault="00873244" w:rsidP="000A7A2A">
            <w:pPr>
              <w:rPr>
                <w:rFonts w:eastAsiaTheme="minorEastAsia"/>
                <w:sz w:val="24"/>
                <w:szCs w:val="24"/>
              </w:rPr>
            </w:pPr>
            <w:proofErr w:type="spellStart"/>
            <w:ins w:id="43" w:author="JJ Liu" w:date="2019-11-25T00:10:00Z">
              <w:r>
                <w:rPr>
                  <w:rFonts w:eastAsiaTheme="minorEastAsia"/>
                  <w:sz w:val="24"/>
                  <w:szCs w:val="24"/>
                </w:rPr>
                <w:t>sklearn</w:t>
              </w:r>
            </w:ins>
            <w:ins w:id="44" w:author="JJ Liu" w:date="2019-11-25T00:12:00Z">
              <w:r w:rsidR="00B115D4">
                <w:rPr>
                  <w:rFonts w:eastAsiaTheme="minorEastAsia"/>
                  <w:sz w:val="24"/>
                  <w:szCs w:val="24"/>
                </w:rPr>
                <w:t>.svm</w:t>
              </w:r>
            </w:ins>
            <w:proofErr w:type="spellEnd"/>
            <w:ins w:id="45" w:author="JJ Liu" w:date="2019-11-25T00:10:00Z">
              <w:r>
                <w:rPr>
                  <w:rFonts w:eastAsiaTheme="minorEastAsia"/>
                  <w:sz w:val="24"/>
                  <w:szCs w:val="24"/>
                </w:rPr>
                <w:t xml:space="preserve">; </w:t>
              </w:r>
            </w:ins>
            <w:ins w:id="46" w:author="JJ Liu" w:date="2019-11-25T00:12:00Z">
              <w:r w:rsidR="00B115D4">
                <w:rPr>
                  <w:rFonts w:eastAsiaTheme="minorEastAsia"/>
                  <w:sz w:val="24"/>
                  <w:szCs w:val="24"/>
                </w:rPr>
                <w:t>S</w:t>
              </w:r>
            </w:ins>
            <w:ins w:id="47" w:author="JJ Liu" w:date="2019-11-25T00:11:00Z">
              <w:r w:rsidR="00B115D4">
                <w:rPr>
                  <w:rFonts w:eastAsiaTheme="minorEastAsia"/>
                  <w:sz w:val="24"/>
                  <w:szCs w:val="24"/>
                </w:rPr>
                <w:t xml:space="preserve">VC, </w:t>
              </w:r>
              <w:proofErr w:type="spellStart"/>
              <w:r w:rsidR="00B115D4">
                <w:rPr>
                  <w:rFonts w:eastAsiaTheme="minorEastAsia"/>
                  <w:sz w:val="24"/>
                  <w:szCs w:val="24"/>
                </w:rPr>
                <w:t>GridSearchCV</w:t>
              </w:r>
            </w:ins>
            <w:proofErr w:type="spellEnd"/>
            <w:del w:id="48" w:author="JJ Liu" w:date="2019-11-25T00:10:00Z">
              <w:r w:rsidR="000A7A2A" w:rsidDel="00873244">
                <w:rPr>
                  <w:rFonts w:eastAsiaTheme="minorEastAsia"/>
                  <w:sz w:val="24"/>
                  <w:szCs w:val="24"/>
                </w:rPr>
                <w:delText>??JJ</w:delText>
              </w:r>
            </w:del>
          </w:p>
        </w:tc>
      </w:tr>
      <w:tr w:rsidR="000A7A2A" w14:paraId="1134D432" w14:textId="77777777" w:rsidTr="00B115D4">
        <w:tblPrEx>
          <w:tblW w:w="0" w:type="auto"/>
          <w:tblPrExChange w:id="49" w:author="JJ Liu" w:date="2019-11-25T00:12:00Z">
            <w:tblPrEx>
              <w:tblW w:w="0" w:type="auto"/>
            </w:tblPrEx>
          </w:tblPrExChange>
        </w:tblPrEx>
        <w:tc>
          <w:tcPr>
            <w:tcW w:w="2689" w:type="dxa"/>
            <w:tcPrChange w:id="50" w:author="JJ Liu" w:date="2019-11-25T00:12:00Z">
              <w:tcPr>
                <w:tcW w:w="2689" w:type="dxa"/>
              </w:tcPr>
            </w:tcPrChange>
          </w:tcPr>
          <w:p w14:paraId="6C7A565A" w14:textId="05C20E79" w:rsidR="000A7A2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51" w:author="JJ Liu" w:date="2019-11-24T23:59:00Z">
              <w:r w:rsidR="00873244">
                <w:rPr>
                  <w:rFonts w:eastAsiaTheme="minorEastAsia"/>
                  <w:sz w:val="24"/>
                  <w:szCs w:val="24"/>
                </w:rPr>
                <w:t xml:space="preserve"> prediction of upcoming maintenance work</w:t>
              </w:r>
            </w:ins>
          </w:p>
        </w:tc>
        <w:tc>
          <w:tcPr>
            <w:tcW w:w="3098" w:type="dxa"/>
            <w:tcPrChange w:id="52" w:author="JJ Liu" w:date="2019-11-25T00:12:00Z">
              <w:tcPr>
                <w:tcW w:w="3098" w:type="dxa"/>
              </w:tcPr>
            </w:tcPrChange>
          </w:tcPr>
          <w:p w14:paraId="2C4F9D87" w14:textId="09A3C109" w:rsidR="000A7A2A" w:rsidRDefault="000A7A2A" w:rsidP="000A7A2A">
            <w:pPr>
              <w:rPr>
                <w:rFonts w:eastAsiaTheme="minorEastAsia"/>
                <w:sz w:val="24"/>
                <w:szCs w:val="24"/>
              </w:rPr>
            </w:pPr>
            <w:r>
              <w:rPr>
                <w:rFonts w:eastAsiaTheme="minorEastAsia"/>
                <w:sz w:val="24"/>
                <w:szCs w:val="24"/>
              </w:rPr>
              <w:t>Random Forest Classification</w:t>
            </w:r>
          </w:p>
        </w:tc>
        <w:tc>
          <w:tcPr>
            <w:tcW w:w="3229" w:type="dxa"/>
            <w:shd w:val="clear" w:color="auto" w:fill="auto"/>
            <w:tcPrChange w:id="53" w:author="JJ Liu" w:date="2019-11-25T00:12:00Z">
              <w:tcPr>
                <w:tcW w:w="3229" w:type="dxa"/>
                <w:shd w:val="clear" w:color="auto" w:fill="FFFF00"/>
              </w:tcPr>
            </w:tcPrChange>
          </w:tcPr>
          <w:p w14:paraId="055B0E00" w14:textId="528C6890" w:rsidR="000A7A2A" w:rsidRPr="00226A2C" w:rsidRDefault="00B115D4" w:rsidP="000A7A2A">
            <w:pPr>
              <w:rPr>
                <w:rFonts w:eastAsiaTheme="minorEastAsia"/>
                <w:sz w:val="24"/>
                <w:szCs w:val="24"/>
              </w:rPr>
            </w:pPr>
            <w:proofErr w:type="spellStart"/>
            <w:proofErr w:type="gramStart"/>
            <w:ins w:id="54" w:author="JJ Liu" w:date="2019-11-25T00:11:00Z">
              <w:r>
                <w:rPr>
                  <w:rFonts w:eastAsiaTheme="minorEastAsia"/>
                  <w:sz w:val="24"/>
                  <w:szCs w:val="24"/>
                </w:rPr>
                <w:t>sklearn</w:t>
              </w:r>
            </w:ins>
            <w:ins w:id="55" w:author="JJ Liu" w:date="2019-11-25T00:12:00Z">
              <w:r>
                <w:rPr>
                  <w:rFonts w:eastAsiaTheme="minorEastAsia"/>
                  <w:sz w:val="24"/>
                  <w:szCs w:val="24"/>
                </w:rPr>
                <w:t>.ensemble</w:t>
              </w:r>
            </w:ins>
            <w:proofErr w:type="spellEnd"/>
            <w:proofErr w:type="gramEnd"/>
            <w:ins w:id="56" w:author="JJ Liu" w:date="2019-11-25T00:11:00Z">
              <w:r>
                <w:rPr>
                  <w:rFonts w:eastAsiaTheme="minorEastAsia"/>
                  <w:sz w:val="24"/>
                  <w:szCs w:val="24"/>
                </w:rPr>
                <w:t>;</w:t>
              </w:r>
            </w:ins>
            <w:ins w:id="57" w:author="JJ Liu" w:date="2019-11-25T00:12:00Z">
              <w:r>
                <w:rPr>
                  <w:rFonts w:eastAsiaTheme="minorEastAsia"/>
                  <w:sz w:val="24"/>
                  <w:szCs w:val="24"/>
                </w:rPr>
                <w:t xml:space="preserve"> </w:t>
              </w:r>
            </w:ins>
            <w:proofErr w:type="spellStart"/>
            <w:ins w:id="58" w:author="JJ Liu" w:date="2019-11-25T00:11:00Z">
              <w:r>
                <w:rPr>
                  <w:rFonts w:eastAsiaTheme="minorEastAsia"/>
                  <w:sz w:val="24"/>
                  <w:szCs w:val="24"/>
                </w:rPr>
                <w:t>RandomForest</w:t>
              </w:r>
            </w:ins>
            <w:ins w:id="59" w:author="JJ Liu" w:date="2019-11-25T00:12:00Z">
              <w:r>
                <w:rPr>
                  <w:rFonts w:eastAsiaTheme="minorEastAsia"/>
                  <w:sz w:val="24"/>
                  <w:szCs w:val="24"/>
                </w:rPr>
                <w:t>Classifier</w:t>
              </w:r>
              <w:proofErr w:type="spellEnd"/>
              <w:r>
                <w:rPr>
                  <w:rFonts w:eastAsiaTheme="minorEastAsia"/>
                  <w:sz w:val="24"/>
                  <w:szCs w:val="24"/>
                </w:rPr>
                <w:t xml:space="preserve">; </w:t>
              </w:r>
              <w:proofErr w:type="spellStart"/>
              <w:r>
                <w:rPr>
                  <w:rFonts w:eastAsiaTheme="minorEastAsia"/>
                  <w:sz w:val="24"/>
                  <w:szCs w:val="24"/>
                </w:rPr>
                <w:t>GridSearchCV</w:t>
              </w:r>
            </w:ins>
            <w:proofErr w:type="spellEnd"/>
            <w:del w:id="60" w:author="JJ Liu" w:date="2019-11-25T00:11:00Z">
              <w:r w:rsidR="000A7A2A" w:rsidDel="00B115D4">
                <w:rPr>
                  <w:rFonts w:eastAsiaTheme="minorEastAsia"/>
                  <w:sz w:val="24"/>
                  <w:szCs w:val="24"/>
                </w:rPr>
                <w:delText>??JJ</w:delText>
              </w:r>
            </w:del>
          </w:p>
        </w:tc>
      </w:tr>
      <w:tr w:rsidR="000A7A2A" w14:paraId="0F777957" w14:textId="77777777" w:rsidTr="000A7A2A">
        <w:tc>
          <w:tcPr>
            <w:tcW w:w="2689" w:type="dxa"/>
            <w:shd w:val="clear" w:color="auto" w:fill="FFFF00"/>
          </w:tcPr>
          <w:p w14:paraId="4449E9A7" w14:textId="11C2EE36" w:rsidR="000A7A2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lastRenderedPageBreak/>
              <w:t>???Rahul’s models – time series?</w:t>
            </w:r>
          </w:p>
        </w:tc>
        <w:tc>
          <w:tcPr>
            <w:tcW w:w="3098" w:type="dxa"/>
            <w:shd w:val="clear" w:color="auto" w:fill="FFFF00"/>
          </w:tcPr>
          <w:p w14:paraId="62958CC6" w14:textId="77777777" w:rsidR="000A7A2A" w:rsidRDefault="000A7A2A" w:rsidP="000A7A2A">
            <w:pPr>
              <w:rPr>
                <w:rFonts w:eastAsiaTheme="minorEastAsia"/>
                <w:sz w:val="24"/>
                <w:szCs w:val="24"/>
              </w:rPr>
            </w:pPr>
          </w:p>
        </w:tc>
        <w:tc>
          <w:tcPr>
            <w:tcW w:w="3229" w:type="dxa"/>
            <w:shd w:val="clear" w:color="auto" w:fill="FFFF00"/>
          </w:tcPr>
          <w:p w14:paraId="1E46715B" w14:textId="77777777" w:rsidR="000A7A2A" w:rsidRPr="00226A2C" w:rsidRDefault="000A7A2A" w:rsidP="000A7A2A">
            <w:pPr>
              <w:rPr>
                <w:rFonts w:eastAsiaTheme="minorEastAsia"/>
                <w:sz w:val="24"/>
                <w:szCs w:val="24"/>
              </w:rPr>
            </w:pPr>
          </w:p>
        </w:tc>
      </w:tr>
    </w:tbl>
    <w:p w14:paraId="4E3235D9" w14:textId="5CEA5C0E" w:rsidR="57A413C9" w:rsidRDefault="57A413C9" w:rsidP="57A413C9">
      <w:pPr>
        <w:rPr>
          <w:rFonts w:eastAsiaTheme="minorEastAsia"/>
          <w:sz w:val="4"/>
          <w:szCs w:val="4"/>
        </w:rPr>
      </w:pPr>
    </w:p>
    <w:p w14:paraId="5FCD5E18" w14:textId="05B05259" w:rsidR="003360FE" w:rsidRPr="00F93223" w:rsidRDefault="00F93223">
      <w:pPr>
        <w:rPr>
          <w:rFonts w:eastAsiaTheme="minorEastAsia"/>
          <w:i/>
          <w:iCs/>
        </w:rPr>
      </w:pPr>
      <w:r w:rsidRPr="00F93223">
        <w:rPr>
          <w:rFonts w:eastAsiaTheme="minorEastAsia"/>
          <w:i/>
          <w:iCs/>
        </w:rPr>
        <w:t>Table 4: algorithms developed</w:t>
      </w:r>
      <w:r w:rsidR="003360FE" w:rsidRPr="00F93223">
        <w:rPr>
          <w:rFonts w:eastAsiaTheme="minorEastAsia"/>
          <w:i/>
          <w:iCs/>
        </w:rPr>
        <w:br w:type="page"/>
      </w:r>
    </w:p>
    <w:p w14:paraId="64A716E7" w14:textId="2A874BE9" w:rsidR="002165C0" w:rsidDel="00C10DF6" w:rsidRDefault="00FF55D5" w:rsidP="00884F5E">
      <w:pPr>
        <w:rPr>
          <w:del w:id="61" w:author="Marcus Salouk" w:date="2019-11-25T09:04:00Z"/>
          <w:rFonts w:eastAsiaTheme="minorEastAsia"/>
          <w:b/>
          <w:bCs/>
          <w:sz w:val="24"/>
          <w:szCs w:val="24"/>
        </w:rPr>
      </w:pPr>
      <w:r>
        <w:rPr>
          <w:rFonts w:eastAsiaTheme="minorEastAsia"/>
          <w:b/>
          <w:bCs/>
          <w:sz w:val="24"/>
          <w:szCs w:val="24"/>
        </w:rPr>
        <w:lastRenderedPageBreak/>
        <w:t xml:space="preserve">[5.2.1.4] </w:t>
      </w:r>
      <w:r w:rsidR="002165C0">
        <w:rPr>
          <w:rFonts w:eastAsiaTheme="minorEastAsia"/>
          <w:b/>
          <w:bCs/>
          <w:sz w:val="24"/>
          <w:szCs w:val="24"/>
        </w:rPr>
        <w:t>User Interfaces</w:t>
      </w:r>
      <w:r w:rsidR="00B45ECE">
        <w:rPr>
          <w:rFonts w:eastAsiaTheme="minorEastAsia"/>
          <w:b/>
          <w:bCs/>
          <w:sz w:val="24"/>
          <w:szCs w:val="24"/>
        </w:rPr>
        <w:t xml:space="preserve"> Developed</w:t>
      </w:r>
    </w:p>
    <w:p w14:paraId="2377F553" w14:textId="77777777" w:rsidR="00C10DF6" w:rsidRDefault="00C10DF6" w:rsidP="00EE5783">
      <w:pPr>
        <w:rPr>
          <w:ins w:id="62" w:author="Marcus Salouk" w:date="2019-11-25T09:19:00Z"/>
          <w:rFonts w:eastAsiaTheme="minorEastAsia"/>
          <w:b/>
          <w:bCs/>
          <w:sz w:val="24"/>
          <w:szCs w:val="24"/>
        </w:rPr>
      </w:pPr>
    </w:p>
    <w:p w14:paraId="4925E2D2" w14:textId="5F846A69" w:rsidR="00884F5E" w:rsidRPr="007864D1" w:rsidRDefault="00884F5E" w:rsidP="00884F5E">
      <w:pPr>
        <w:rPr>
          <w:rFonts w:eastAsiaTheme="minorEastAsia"/>
          <w:sz w:val="24"/>
          <w:szCs w:val="24"/>
        </w:rPr>
      </w:pPr>
      <w:r>
        <w:rPr>
          <w:rFonts w:eastAsiaTheme="minorEastAsia"/>
          <w:sz w:val="24"/>
          <w:szCs w:val="24"/>
        </w:rPr>
        <w:t xml:space="preserve">Interactive displays of input features </w:t>
      </w:r>
      <w:r w:rsidR="005933FA">
        <w:rPr>
          <w:rFonts w:eastAsiaTheme="minorEastAsia"/>
          <w:sz w:val="24"/>
          <w:szCs w:val="24"/>
        </w:rPr>
        <w:t>in addition to</w:t>
      </w:r>
      <w:r>
        <w:rPr>
          <w:rFonts w:eastAsiaTheme="minorEastAsia"/>
          <w:sz w:val="24"/>
          <w:szCs w:val="24"/>
        </w:rPr>
        <w:t xml:space="preserve"> </w:t>
      </w:r>
      <w:r w:rsidR="00E92371">
        <w:rPr>
          <w:rFonts w:eastAsiaTheme="minorEastAsia"/>
          <w:sz w:val="24"/>
          <w:szCs w:val="24"/>
        </w:rPr>
        <w:t>predictions deriving from</w:t>
      </w:r>
      <w:r>
        <w:rPr>
          <w:rFonts w:eastAsiaTheme="minorEastAsia"/>
          <w:sz w:val="24"/>
          <w:szCs w:val="24"/>
        </w:rPr>
        <w:t xml:space="preserve"> the machine learning models are presented using the Django framework, with embedded plots from Bokeh, a python visualization library. These are hosted on an </w:t>
      </w:r>
      <w:r w:rsidRPr="00884F5E">
        <w:rPr>
          <w:rFonts w:eastAsiaTheme="minorEastAsia"/>
          <w:sz w:val="24"/>
          <w:szCs w:val="24"/>
        </w:rPr>
        <w:t>Amazon Elastic Compute Cloud</w:t>
      </w:r>
      <w:r>
        <w:rPr>
          <w:rFonts w:eastAsiaTheme="minorEastAsia"/>
          <w:sz w:val="24"/>
          <w:szCs w:val="24"/>
        </w:rPr>
        <w:t xml:space="preserve"> (Amazon-EC2) instance </w:t>
      </w:r>
      <w:r w:rsidRPr="00B955DA">
        <w:rPr>
          <w:rFonts w:eastAsiaTheme="minorEastAsia"/>
          <w:sz w:val="24"/>
          <w:szCs w:val="24"/>
          <w:vertAlign w:val="superscript"/>
        </w:rPr>
        <w:t>2</w:t>
      </w:r>
      <w:r w:rsidR="00EF3F91">
        <w:rPr>
          <w:rFonts w:eastAsiaTheme="minorEastAsia"/>
          <w:sz w:val="24"/>
          <w:szCs w:val="24"/>
          <w:vertAlign w:val="superscript"/>
        </w:rPr>
        <w:t>1</w:t>
      </w:r>
      <w:r>
        <w:rPr>
          <w:rFonts w:eastAsiaTheme="minorEastAsia"/>
          <w:sz w:val="24"/>
          <w:szCs w:val="24"/>
        </w:rPr>
        <w:t>.</w:t>
      </w:r>
    </w:p>
    <w:p w14:paraId="1F3F3BFF" w14:textId="61B2A16A" w:rsidR="004833A8" w:rsidRDefault="00884F5E" w:rsidP="00EE5783">
      <w:pPr>
        <w:rPr>
          <w:rFonts w:eastAsiaTheme="minorEastAsia"/>
          <w:sz w:val="24"/>
          <w:szCs w:val="24"/>
        </w:rPr>
      </w:pPr>
      <w:r>
        <w:rPr>
          <w:rFonts w:eastAsiaTheme="minorEastAsia"/>
          <w:sz w:val="24"/>
          <w:szCs w:val="24"/>
        </w:rPr>
        <w:t xml:space="preserve">The main webpage </w:t>
      </w:r>
      <w:r w:rsidR="007302D0">
        <w:rPr>
          <w:rFonts w:eastAsiaTheme="minorEastAsia"/>
          <w:sz w:val="24"/>
          <w:szCs w:val="24"/>
        </w:rPr>
        <w:t xml:space="preserve">(Figure </w:t>
      </w:r>
      <w:ins w:id="63" w:author="JJ Liu" w:date="2019-11-25T00:27:00Z">
        <w:r w:rsidR="00FB0539">
          <w:rPr>
            <w:rFonts w:eastAsiaTheme="minorEastAsia"/>
            <w:sz w:val="24"/>
            <w:szCs w:val="24"/>
          </w:rPr>
          <w:t>3</w:t>
        </w:r>
      </w:ins>
      <w:del w:id="64" w:author="JJ Liu" w:date="2019-11-25T00:27:00Z">
        <w:r w:rsidR="007302D0" w:rsidDel="00FB0539">
          <w:rPr>
            <w:rFonts w:eastAsiaTheme="minorEastAsia"/>
            <w:sz w:val="24"/>
            <w:szCs w:val="24"/>
          </w:rPr>
          <w:delText>??</w:delText>
        </w:r>
      </w:del>
      <w:r w:rsidR="007302D0">
        <w:rPr>
          <w:rFonts w:eastAsiaTheme="minorEastAsia"/>
          <w:sz w:val="24"/>
          <w:szCs w:val="24"/>
        </w:rPr>
        <w:t xml:space="preserve">) </w:t>
      </w:r>
      <w:r>
        <w:rPr>
          <w:rFonts w:eastAsiaTheme="minorEastAsia"/>
          <w:sz w:val="24"/>
          <w:szCs w:val="24"/>
        </w:rPr>
        <w:t>pr</w:t>
      </w:r>
      <w:r w:rsidR="004833A8">
        <w:rPr>
          <w:rFonts w:eastAsiaTheme="minorEastAsia"/>
          <w:sz w:val="24"/>
          <w:szCs w:val="24"/>
        </w:rPr>
        <w:t>ovides users the ability to:</w:t>
      </w:r>
    </w:p>
    <w:p w14:paraId="0EC24DFE" w14:textId="0EA0B10F" w:rsidR="004833A8" w:rsidRPr="004833A8" w:rsidRDefault="004833A8" w:rsidP="00FE60B8">
      <w:pPr>
        <w:pStyle w:val="ListParagraph"/>
        <w:numPr>
          <w:ilvl w:val="0"/>
          <w:numId w:val="28"/>
        </w:numPr>
        <w:rPr>
          <w:rFonts w:eastAsiaTheme="minorEastAsia"/>
          <w:sz w:val="24"/>
          <w:szCs w:val="24"/>
        </w:rPr>
      </w:pPr>
      <w:r w:rsidRPr="004833A8">
        <w:rPr>
          <w:rFonts w:eastAsiaTheme="minorEastAsia"/>
          <w:sz w:val="24"/>
          <w:szCs w:val="24"/>
        </w:rPr>
        <w:t xml:space="preserve">interact with existing GPR data to gain insight from visualisations </w:t>
      </w:r>
      <w:ins w:id="65" w:author="JJ Liu" w:date="2019-11-25T00:34:00Z">
        <w:r w:rsidR="00FB0539">
          <w:rPr>
            <w:rFonts w:eastAsiaTheme="minorEastAsia"/>
            <w:sz w:val="24"/>
            <w:szCs w:val="24"/>
          </w:rPr>
          <w:t xml:space="preserve">(Figure </w:t>
        </w:r>
        <w:r w:rsidR="00836D2C">
          <w:rPr>
            <w:rFonts w:eastAsiaTheme="minorEastAsia"/>
            <w:sz w:val="24"/>
            <w:szCs w:val="24"/>
          </w:rPr>
          <w:t>3B</w:t>
        </w:r>
        <w:r w:rsidR="00FB0539">
          <w:rPr>
            <w:rFonts w:eastAsiaTheme="minorEastAsia"/>
            <w:sz w:val="24"/>
            <w:szCs w:val="24"/>
          </w:rPr>
          <w:t>)</w:t>
        </w:r>
      </w:ins>
      <w:del w:id="66" w:author="JJ Liu" w:date="2019-11-25T00:27:00Z">
        <w:r w:rsidRPr="004833A8" w:rsidDel="00FB0539">
          <w:rPr>
            <w:rFonts w:eastAsiaTheme="minorEastAsia"/>
            <w:sz w:val="24"/>
            <w:szCs w:val="24"/>
          </w:rPr>
          <w:delText>(refer Figure ??)</w:delText>
        </w:r>
      </w:del>
    </w:p>
    <w:p w14:paraId="099AFC40" w14:textId="4F69C8A0" w:rsidR="004833A8" w:rsidRPr="004833A8" w:rsidRDefault="004833A8" w:rsidP="00FE60B8">
      <w:pPr>
        <w:pStyle w:val="ListParagraph"/>
        <w:numPr>
          <w:ilvl w:val="0"/>
          <w:numId w:val="28"/>
        </w:numPr>
        <w:rPr>
          <w:rFonts w:eastAsiaTheme="minorEastAsia"/>
          <w:sz w:val="24"/>
          <w:szCs w:val="24"/>
        </w:rPr>
      </w:pPr>
      <w:r w:rsidRPr="004833A8">
        <w:rPr>
          <w:rFonts w:eastAsiaTheme="minorEastAsia"/>
          <w:sz w:val="24"/>
          <w:szCs w:val="24"/>
        </w:rPr>
        <w:t xml:space="preserve">interact with existing </w:t>
      </w:r>
      <w:ins w:id="67" w:author="JJ Liu" w:date="2019-11-25T00:34:00Z">
        <w:r w:rsidR="00836D2C">
          <w:rPr>
            <w:rFonts w:eastAsiaTheme="minorEastAsia"/>
            <w:sz w:val="24"/>
            <w:szCs w:val="24"/>
          </w:rPr>
          <w:t xml:space="preserve">calculated track geometry calculated using </w:t>
        </w:r>
      </w:ins>
      <w:r w:rsidRPr="004833A8">
        <w:rPr>
          <w:rFonts w:eastAsiaTheme="minorEastAsia"/>
          <w:sz w:val="24"/>
          <w:szCs w:val="24"/>
        </w:rPr>
        <w:t xml:space="preserve">TRC data </w:t>
      </w:r>
      <w:del w:id="68" w:author="JJ Liu" w:date="2019-11-25T00:35:00Z">
        <w:r w:rsidRPr="004833A8" w:rsidDel="00836D2C">
          <w:rPr>
            <w:rFonts w:eastAsiaTheme="minorEastAsia"/>
            <w:sz w:val="24"/>
            <w:szCs w:val="24"/>
          </w:rPr>
          <w:delText xml:space="preserve">to </w:delText>
        </w:r>
      </w:del>
      <w:del w:id="69" w:author="JJ Liu" w:date="2019-11-25T00:34:00Z">
        <w:r w:rsidRPr="004833A8" w:rsidDel="00836D2C">
          <w:rPr>
            <w:rFonts w:eastAsiaTheme="minorEastAsia"/>
            <w:sz w:val="24"/>
            <w:szCs w:val="24"/>
          </w:rPr>
          <w:delText xml:space="preserve">gain insight from visualisations </w:delText>
        </w:r>
      </w:del>
      <w:ins w:id="70" w:author="JJ Liu" w:date="2019-11-25T00:34:00Z">
        <w:r w:rsidR="00836D2C">
          <w:rPr>
            <w:rFonts w:eastAsiaTheme="minorEastAsia"/>
            <w:sz w:val="24"/>
            <w:szCs w:val="24"/>
          </w:rPr>
          <w:t xml:space="preserve">(Figure </w:t>
        </w:r>
      </w:ins>
      <w:ins w:id="71" w:author="JJ Liu" w:date="2019-11-25T00:44:00Z">
        <w:r w:rsidR="00587A29">
          <w:rPr>
            <w:rFonts w:eastAsiaTheme="minorEastAsia"/>
            <w:sz w:val="24"/>
            <w:szCs w:val="24"/>
          </w:rPr>
          <w:t>3</w:t>
        </w:r>
      </w:ins>
      <w:ins w:id="72" w:author="JJ Liu" w:date="2019-11-25T00:34:00Z">
        <w:r w:rsidR="00836D2C">
          <w:rPr>
            <w:rFonts w:eastAsiaTheme="minorEastAsia"/>
            <w:sz w:val="24"/>
            <w:szCs w:val="24"/>
          </w:rPr>
          <w:t>A</w:t>
        </w:r>
      </w:ins>
      <w:ins w:id="73" w:author="JJ Liu" w:date="2019-11-25T00:44:00Z">
        <w:r w:rsidR="00587A29">
          <w:rPr>
            <w:rFonts w:eastAsiaTheme="minorEastAsia"/>
            <w:sz w:val="24"/>
            <w:szCs w:val="24"/>
          </w:rPr>
          <w:t>, Figure 5</w:t>
        </w:r>
      </w:ins>
      <w:ins w:id="74" w:author="JJ Liu" w:date="2019-11-25T00:34:00Z">
        <w:r w:rsidR="00836D2C">
          <w:rPr>
            <w:rFonts w:eastAsiaTheme="minorEastAsia"/>
            <w:sz w:val="24"/>
            <w:szCs w:val="24"/>
          </w:rPr>
          <w:t>)</w:t>
        </w:r>
      </w:ins>
      <w:del w:id="75" w:author="JJ Liu" w:date="2019-11-25T00:27:00Z">
        <w:r w:rsidRPr="004833A8" w:rsidDel="00FB0539">
          <w:rPr>
            <w:rFonts w:eastAsiaTheme="minorEastAsia"/>
            <w:sz w:val="24"/>
            <w:szCs w:val="24"/>
          </w:rPr>
          <w:delText>(refer Figure ??)</w:delText>
        </w:r>
      </w:del>
    </w:p>
    <w:p w14:paraId="2C6E7765" w14:textId="43C9CAF1" w:rsidR="004833A8" w:rsidRDefault="004833A8" w:rsidP="00FE60B8">
      <w:pPr>
        <w:pStyle w:val="ListParagraph"/>
        <w:numPr>
          <w:ilvl w:val="0"/>
          <w:numId w:val="28"/>
        </w:numPr>
        <w:rPr>
          <w:rFonts w:eastAsiaTheme="minorEastAsia"/>
          <w:sz w:val="24"/>
          <w:szCs w:val="24"/>
        </w:rPr>
      </w:pPr>
      <w:r w:rsidRPr="004833A8">
        <w:rPr>
          <w:rFonts w:eastAsiaTheme="minorEastAsia"/>
          <w:sz w:val="24"/>
          <w:szCs w:val="24"/>
        </w:rPr>
        <w:t>execute</w:t>
      </w:r>
      <w:ins w:id="76" w:author="JJ Liu" w:date="2019-11-25T00:27:00Z">
        <w:r w:rsidR="00FB0539">
          <w:rPr>
            <w:rFonts w:eastAsiaTheme="minorEastAsia"/>
            <w:sz w:val="24"/>
            <w:szCs w:val="24"/>
          </w:rPr>
          <w:t xml:space="preserve"> a random forest</w:t>
        </w:r>
      </w:ins>
      <w:r w:rsidRPr="004833A8">
        <w:rPr>
          <w:rFonts w:eastAsiaTheme="minorEastAsia"/>
          <w:sz w:val="24"/>
          <w:szCs w:val="24"/>
        </w:rPr>
        <w:t xml:space="preserve"> machine learning</w:t>
      </w:r>
      <w:ins w:id="77" w:author="JJ Liu" w:date="2019-11-25T00:27:00Z">
        <w:r w:rsidR="00FB0539">
          <w:rPr>
            <w:rFonts w:eastAsiaTheme="minorEastAsia"/>
            <w:sz w:val="24"/>
            <w:szCs w:val="24"/>
          </w:rPr>
          <w:t xml:space="preserve"> </w:t>
        </w:r>
      </w:ins>
      <w:ins w:id="78" w:author="JJ Liu" w:date="2019-11-25T00:28:00Z">
        <w:r w:rsidR="00FB0539">
          <w:rPr>
            <w:rFonts w:eastAsiaTheme="minorEastAsia"/>
            <w:sz w:val="24"/>
            <w:szCs w:val="24"/>
          </w:rPr>
          <w:t>model</w:t>
        </w:r>
      </w:ins>
      <w:ins w:id="79" w:author="JJ Liu" w:date="2019-11-25T00:27:00Z">
        <w:r w:rsidR="00FB0539">
          <w:rPr>
            <w:rFonts w:eastAsiaTheme="minorEastAsia"/>
            <w:sz w:val="24"/>
            <w:szCs w:val="24"/>
          </w:rPr>
          <w:t xml:space="preserve"> on u</w:t>
        </w:r>
      </w:ins>
      <w:ins w:id="80" w:author="JJ Liu" w:date="2019-11-25T00:28:00Z">
        <w:r w:rsidR="00FB0539">
          <w:rPr>
            <w:rFonts w:eastAsiaTheme="minorEastAsia"/>
            <w:sz w:val="24"/>
            <w:szCs w:val="24"/>
          </w:rPr>
          <w:t>ser-input data to generate predictions of upcoming maintenance work</w:t>
        </w:r>
      </w:ins>
      <w:ins w:id="81" w:author="JJ Liu" w:date="2019-11-25T00:35:00Z">
        <w:r w:rsidR="00836D2C">
          <w:rPr>
            <w:rFonts w:eastAsiaTheme="minorEastAsia"/>
            <w:sz w:val="24"/>
            <w:szCs w:val="24"/>
          </w:rPr>
          <w:t xml:space="preserve"> (</w:t>
        </w:r>
      </w:ins>
      <w:ins w:id="82" w:author="JJ Liu" w:date="2019-11-25T00:44:00Z">
        <w:r w:rsidR="00587A29">
          <w:rPr>
            <w:rFonts w:eastAsiaTheme="minorEastAsia"/>
            <w:sz w:val="24"/>
            <w:szCs w:val="24"/>
          </w:rPr>
          <w:t>F</w:t>
        </w:r>
      </w:ins>
      <w:ins w:id="83" w:author="JJ Liu" w:date="2019-11-25T00:35:00Z">
        <w:r w:rsidR="00836D2C">
          <w:rPr>
            <w:rFonts w:eastAsiaTheme="minorEastAsia"/>
            <w:sz w:val="24"/>
            <w:szCs w:val="24"/>
          </w:rPr>
          <w:t>igure 3C)</w:t>
        </w:r>
      </w:ins>
      <w:del w:id="84" w:author="JJ Liu" w:date="2019-11-25T00:27:00Z">
        <w:r w:rsidRPr="004833A8" w:rsidDel="00FB0539">
          <w:rPr>
            <w:rFonts w:eastAsiaTheme="minorEastAsia"/>
            <w:sz w:val="24"/>
            <w:szCs w:val="24"/>
          </w:rPr>
          <w:delText xml:space="preserve"> models</w:delText>
        </w:r>
      </w:del>
      <w:r w:rsidRPr="004833A8">
        <w:rPr>
          <w:rFonts w:eastAsiaTheme="minorEastAsia"/>
          <w:sz w:val="24"/>
          <w:szCs w:val="24"/>
        </w:rPr>
        <w:t xml:space="preserve"> </w:t>
      </w:r>
      <w:del w:id="85" w:author="JJ Liu" w:date="2019-11-25T00:28:00Z">
        <w:r w:rsidRPr="004833A8" w:rsidDel="00FB0539">
          <w:rPr>
            <w:rFonts w:eastAsiaTheme="minorEastAsia"/>
            <w:sz w:val="24"/>
            <w:szCs w:val="24"/>
          </w:rPr>
          <w:delText xml:space="preserve">to make predictions on dependent variables </w:delText>
        </w:r>
      </w:del>
      <w:del w:id="86" w:author="JJ Liu" w:date="2019-11-25T00:27:00Z">
        <w:r w:rsidRPr="004833A8" w:rsidDel="00FB0539">
          <w:rPr>
            <w:rFonts w:eastAsiaTheme="minorEastAsia"/>
            <w:sz w:val="24"/>
            <w:szCs w:val="24"/>
          </w:rPr>
          <w:delText>(refer Figure ??)</w:delText>
        </w:r>
      </w:del>
      <w:ins w:id="87" w:author="JJ Liu" w:date="2019-11-25T00:44:00Z">
        <w:r w:rsidR="00587A29">
          <w:rPr>
            <w:rFonts w:eastAsiaTheme="minorEastAsia"/>
            <w:sz w:val="24"/>
            <w:szCs w:val="24"/>
          </w:rPr>
          <w:t>.</w:t>
        </w:r>
      </w:ins>
    </w:p>
    <w:p w14:paraId="72B3DAD4" w14:textId="2E80F32E" w:rsidR="00DA658E" w:rsidRDefault="00DA658E" w:rsidP="00FE60B8">
      <w:pPr>
        <w:pStyle w:val="ListParagraph"/>
        <w:numPr>
          <w:ilvl w:val="0"/>
          <w:numId w:val="28"/>
        </w:numPr>
        <w:rPr>
          <w:rFonts w:eastAsiaTheme="minorEastAsia"/>
          <w:sz w:val="24"/>
          <w:szCs w:val="24"/>
        </w:rPr>
      </w:pPr>
      <w:r>
        <w:rPr>
          <w:rFonts w:eastAsiaTheme="minorEastAsia"/>
          <w:sz w:val="24"/>
          <w:szCs w:val="24"/>
        </w:rPr>
        <w:t xml:space="preserve">visualise predictions in </w:t>
      </w:r>
      <w:r w:rsidR="004E536F">
        <w:rPr>
          <w:rFonts w:eastAsiaTheme="minorEastAsia"/>
          <w:sz w:val="24"/>
          <w:szCs w:val="24"/>
        </w:rPr>
        <w:t xml:space="preserve">a </w:t>
      </w:r>
      <w:r>
        <w:rPr>
          <w:rFonts w:eastAsiaTheme="minorEastAsia"/>
          <w:sz w:val="24"/>
          <w:szCs w:val="24"/>
        </w:rPr>
        <w:t xml:space="preserve">geospatial context </w:t>
      </w:r>
      <w:ins w:id="88" w:author="JJ Liu" w:date="2019-11-25T00:35:00Z">
        <w:r w:rsidR="00836D2C">
          <w:rPr>
            <w:rFonts w:eastAsiaTheme="minorEastAsia"/>
            <w:sz w:val="24"/>
            <w:szCs w:val="24"/>
          </w:rPr>
          <w:t>(Figure 3D)</w:t>
        </w:r>
      </w:ins>
      <w:del w:id="89" w:author="JJ Liu" w:date="2019-11-25T00:28:00Z">
        <w:r w:rsidDel="00FB0539">
          <w:rPr>
            <w:rFonts w:eastAsiaTheme="minorEastAsia"/>
            <w:sz w:val="24"/>
            <w:szCs w:val="24"/>
          </w:rPr>
          <w:delText xml:space="preserve">(Figure ??) </w:delText>
        </w:r>
      </w:del>
    </w:p>
    <w:p w14:paraId="1ABF5AC2" w14:textId="4D5E192A" w:rsidR="009F7BBC" w:rsidRPr="004833A8" w:rsidRDefault="009F7BBC" w:rsidP="00FE60B8">
      <w:pPr>
        <w:pStyle w:val="ListParagraph"/>
        <w:numPr>
          <w:ilvl w:val="0"/>
          <w:numId w:val="28"/>
        </w:numPr>
        <w:rPr>
          <w:rFonts w:eastAsiaTheme="minorEastAsia"/>
          <w:sz w:val="24"/>
          <w:szCs w:val="24"/>
        </w:rPr>
      </w:pPr>
      <w:r>
        <w:rPr>
          <w:rFonts w:eastAsiaTheme="minorEastAsia"/>
          <w:sz w:val="24"/>
          <w:szCs w:val="24"/>
        </w:rPr>
        <w:t xml:space="preserve">interact with work order data to identify the impact maintenance has on rail geometry </w:t>
      </w:r>
      <w:del w:id="90" w:author="JJ Liu" w:date="2019-11-25T00:28:00Z">
        <w:r w:rsidDel="00FB0539">
          <w:rPr>
            <w:rFonts w:eastAsiaTheme="minorEastAsia"/>
            <w:sz w:val="24"/>
            <w:szCs w:val="24"/>
          </w:rPr>
          <w:delText xml:space="preserve">(refer Figure ??) </w:delText>
        </w:r>
      </w:del>
    </w:p>
    <w:p w14:paraId="49DB9B33" w14:textId="2ED72D09" w:rsidR="004833A8" w:rsidDel="7685471E" w:rsidRDefault="00FB0539">
      <w:pPr>
        <w:pStyle w:val="ListParagraph"/>
        <w:numPr>
          <w:ilvl w:val="0"/>
          <w:numId w:val="28"/>
        </w:numPr>
        <w:rPr>
          <w:ins w:id="91" w:author="JJ Liu" w:date="2019-11-25T00:31:00Z"/>
          <w:del w:id="92" w:author="JiaJun Liu" w:date="2019-11-24T17:24:00Z"/>
          <w:sz w:val="24"/>
          <w:szCs w:val="24"/>
          <w:rPrChange w:id="93" w:author="JiaJun Liu" w:date="2019-11-24T17:24:00Z">
            <w:rPr>
              <w:ins w:id="94" w:author="JJ Liu" w:date="2019-11-25T00:31:00Z"/>
              <w:del w:id="95" w:author="JiaJun Liu" w:date="2019-11-24T17:24:00Z"/>
            </w:rPr>
          </w:rPrChange>
        </w:rPr>
      </w:pPr>
      <w:del w:id="96" w:author="JiaJun Liu" w:date="2019-11-24T17:24:00Z">
        <w:r w:rsidRPr="00FB0539" w:rsidDel="7685471E">
          <w:rPr>
            <w:rFonts w:eastAsiaTheme="minorEastAsia"/>
            <w:noProof/>
            <w:sz w:val="24"/>
            <w:szCs w:val="24"/>
          </w:rPr>
          <mc:AlternateContent>
            <mc:Choice Requires="wps">
              <w:drawing>
                <wp:anchor distT="0" distB="0" distL="114300" distR="114300" simplePos="0" relativeHeight="251671552" behindDoc="0" locked="0" layoutInCell="1" allowOverlap="1" wp14:anchorId="66565527" wp14:editId="0FA35538">
                  <wp:simplePos x="0" y="0"/>
                  <wp:positionH relativeFrom="column">
                    <wp:posOffset>5111181</wp:posOffset>
                  </wp:positionH>
                  <wp:positionV relativeFrom="paragraph">
                    <wp:posOffset>1352550</wp:posOffset>
                  </wp:positionV>
                  <wp:extent cx="739281" cy="923330"/>
                  <wp:effectExtent l="0" t="0" r="0" b="0"/>
                  <wp:wrapNone/>
                  <wp:docPr id="56"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10D82482" w14:textId="5D691880" w:rsidR="009E45B6" w:rsidRPr="00FB0539" w:rsidRDefault="009E45B6" w:rsidP="00FB0539">
                              <w:pPr>
                                <w:rPr>
                                  <w:sz w:val="44"/>
                                  <w:szCs w:val="44"/>
                                </w:rPr>
                              </w:pPr>
                              <w:r>
                                <w:rPr>
                                  <w:rFonts w:hAnsi="Calibri"/>
                                  <w:color w:val="000000" w:themeColor="text1"/>
                                  <w:kern w:val="24"/>
                                  <w:sz w:val="44"/>
                                  <w:szCs w:val="44"/>
                                </w:rPr>
                                <w:t>D</w:t>
                              </w:r>
                            </w:p>
                          </w:txbxContent>
                        </wps:txbx>
                        <wps:bodyPr wrap="square" rtlCol="0">
                          <a:spAutoFit/>
                        </wps:bodyPr>
                      </wps:wsp>
                    </a:graphicData>
                  </a:graphic>
                </wp:anchor>
              </w:drawing>
            </mc:Choice>
            <mc:Fallback>
              <w:pict>
                <v:shapetype w14:anchorId="66565527" id="_x0000_t202" coordsize="21600,21600" o:spt="202" path="m,l,21600r21600,l21600,xe">
                  <v:stroke joinstyle="miter"/>
                  <v:path gradientshapeok="t" o:connecttype="rect"/>
                </v:shapetype>
                <v:shape id="TextBox 10" o:spid="_x0000_s1026" type="#_x0000_t202" style="position:absolute;left:0;text-align:left;margin-left:402.45pt;margin-top:106.5pt;width:58.2pt;height:72.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" filled="f" stroked="f">
                  <v:textbox style="mso-fit-shape-to-text:t">
                    <w:txbxContent>
                      <w:p w14:paraId="10D82482" w14:textId="5D691880" w:rsidR="009E45B6" w:rsidRPr="00FB0539" w:rsidRDefault="009E45B6" w:rsidP="00FB0539">
                        <w:pPr>
                          <w:rPr>
                            <w:sz w:val="44"/>
                            <w:szCs w:val="44"/>
                          </w:rPr>
                        </w:pPr>
                        <w:r>
                          <w:rPr>
                            <w:rFonts w:hAnsi="Calibri"/>
                            <w:color w:val="000000" w:themeColor="text1"/>
                            <w:kern w:val="24"/>
                            <w:sz w:val="44"/>
                            <w:szCs w:val="44"/>
                          </w:rPr>
                          <w:t>D</w:t>
                        </w:r>
                      </w:p>
                    </w:txbxContent>
                  </v:textbox>
                </v:shape>
              </w:pict>
            </mc:Fallback>
          </mc:AlternateContent>
        </w:r>
      </w:del>
      <w:r w:rsidRPr="00FB0539">
        <w:rPr>
          <w:rFonts w:eastAsiaTheme="minorEastAsia"/>
          <w:noProof/>
          <w:sz w:val="24"/>
          <w:szCs w:val="24"/>
        </w:rPr>
        <mc:AlternateContent>
          <mc:Choice Requires="wps">
            <w:drawing>
              <wp:anchor distT="0" distB="0" distL="114300" distR="114300" simplePos="0" relativeHeight="251669504" behindDoc="0" locked="0" layoutInCell="1" allowOverlap="1" wp14:anchorId="7FE82E50" wp14:editId="779CD3A0">
                <wp:simplePos x="0" y="0"/>
                <wp:positionH relativeFrom="column">
                  <wp:posOffset>2895600</wp:posOffset>
                </wp:positionH>
                <wp:positionV relativeFrom="paragraph">
                  <wp:posOffset>2166056</wp:posOffset>
                </wp:positionV>
                <wp:extent cx="739281" cy="923330"/>
                <wp:effectExtent l="0" t="0" r="0" b="0"/>
                <wp:wrapNone/>
                <wp:docPr id="55"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445CBE65" w14:textId="28C6604C" w:rsidR="009E45B6" w:rsidRPr="00FB0539" w:rsidRDefault="009E45B6" w:rsidP="00FB0539">
                            <w:pPr>
                              <w:rPr>
                                <w:sz w:val="44"/>
                                <w:szCs w:val="44"/>
                              </w:rPr>
                            </w:pPr>
                            <w:r>
                              <w:rPr>
                                <w:rFonts w:hAnsi="Calibri"/>
                                <w:color w:val="000000" w:themeColor="text1"/>
                                <w:kern w:val="24"/>
                                <w:sz w:val="44"/>
                                <w:szCs w:val="44"/>
                              </w:rPr>
                              <w:t>C</w:t>
                            </w:r>
                          </w:p>
                        </w:txbxContent>
                      </wps:txbx>
                      <wps:bodyPr wrap="square" rtlCol="0">
                        <a:spAutoFit/>
                      </wps:bodyPr>
                    </wps:wsp>
                  </a:graphicData>
                </a:graphic>
              </wp:anchor>
            </w:drawing>
          </mc:Choice>
          <mc:Fallback>
            <w:pict>
              <v:shape w14:anchorId="7FE82E50" id="_x0000_s1027" type="#_x0000_t202" style="position:absolute;left:0;text-align:left;margin-left:228pt;margin-top:170.55pt;width:58.2pt;height:72.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" filled="f" stroked="f">
                <v:textbox style="mso-fit-shape-to-text:t">
                  <w:txbxContent>
                    <w:p w14:paraId="445CBE65" w14:textId="28C6604C" w:rsidR="009E45B6" w:rsidRPr="00FB0539" w:rsidRDefault="009E45B6" w:rsidP="00FB0539">
                      <w:pPr>
                        <w:rPr>
                          <w:sz w:val="44"/>
                          <w:szCs w:val="44"/>
                        </w:rPr>
                      </w:pPr>
                      <w:r>
                        <w:rPr>
                          <w:rFonts w:hAnsi="Calibri"/>
                          <w:color w:val="000000" w:themeColor="text1"/>
                          <w:kern w:val="24"/>
                          <w:sz w:val="44"/>
                          <w:szCs w:val="44"/>
                        </w:rPr>
                        <w:t>C</w:t>
                      </w:r>
                    </w:p>
                  </w:txbxContent>
                </v:textbox>
              </v:shape>
            </w:pict>
          </mc:Fallback>
        </mc:AlternateContent>
      </w:r>
      <w:del w:id="97" w:author="JiaJun Liu" w:date="2019-11-24T17:24:00Z">
        <w:r w:rsidRPr="00FB0539" w:rsidDel="1000BB33">
          <w:rPr>
            <w:rFonts w:eastAsiaTheme="minorEastAsia"/>
            <w:noProof/>
            <w:sz w:val="24"/>
            <w:szCs w:val="24"/>
          </w:rPr>
          <mc:AlternateContent>
            <mc:Choice Requires="wps">
              <w:drawing>
                <wp:anchor distT="0" distB="0" distL="114300" distR="114300" simplePos="0" relativeHeight="251667456" behindDoc="0" locked="0" layoutInCell="1" allowOverlap="1" wp14:anchorId="0BADCED8" wp14:editId="7674F7DD">
                  <wp:simplePos x="0" y="0"/>
                  <wp:positionH relativeFrom="column">
                    <wp:posOffset>1371287</wp:posOffset>
                  </wp:positionH>
                  <wp:positionV relativeFrom="paragraph">
                    <wp:posOffset>1228090</wp:posOffset>
                  </wp:positionV>
                  <wp:extent cx="739281" cy="923330"/>
                  <wp:effectExtent l="0" t="0" r="0" b="0"/>
                  <wp:wrapNone/>
                  <wp:docPr id="45"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4DEA8097" w14:textId="4F81271D" w:rsidR="009E45B6" w:rsidRPr="00FB0539" w:rsidRDefault="009E45B6" w:rsidP="00FB0539">
                              <w:pPr>
                                <w:rPr>
                                  <w:sz w:val="44"/>
                                  <w:szCs w:val="44"/>
                                  <w:rPrChange w:id="98" w:author="JJ Liu" w:date="2019-11-25T00:32:00Z">
                                    <w:rPr>
                                      <w:sz w:val="24"/>
                                      <w:szCs w:val="24"/>
                                    </w:rPr>
                                  </w:rPrChange>
                                </w:rPr>
                              </w:pPr>
                              <w:r>
                                <w:rPr>
                                  <w:rFonts w:hAnsi="Calibri"/>
                                  <w:color w:val="000000" w:themeColor="text1"/>
                                  <w:kern w:val="24"/>
                                  <w:sz w:val="44"/>
                                  <w:szCs w:val="44"/>
                                </w:rPr>
                                <w:t>B</w:t>
                              </w:r>
                            </w:p>
                          </w:txbxContent>
                        </wps:txbx>
                        <wps:bodyPr wrap="square" rtlCol="0">
                          <a:spAutoFit/>
                        </wps:bodyPr>
                      </wps:wsp>
                    </a:graphicData>
                  </a:graphic>
                </wp:anchor>
              </w:drawing>
            </mc:Choice>
            <mc:Fallback>
              <w:pict>
                <v:shape w14:anchorId="0BADCED8" id="_x0000_s1028" type="#_x0000_t202" style="position:absolute;left:0;text-align:left;margin-left:108pt;margin-top:96.7pt;width:58.2pt;height:72.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" filled="f" stroked="f">
                  <v:textbox style="mso-fit-shape-to-text:t">
                    <w:txbxContent>
                      <w:p w14:paraId="4DEA8097" w14:textId="4F81271D" w:rsidR="009E45B6" w:rsidRPr="00FB0539" w:rsidRDefault="009E45B6" w:rsidP="00FB0539">
                        <w:pPr>
                          <w:rPr>
                            <w:sz w:val="44"/>
                            <w:szCs w:val="44"/>
                            <w:rPrChange w:id="99" w:author="JJ Liu" w:date="2019-11-25T00:32:00Z">
                              <w:rPr>
                                <w:sz w:val="24"/>
                                <w:szCs w:val="24"/>
                              </w:rPr>
                            </w:rPrChange>
                          </w:rPr>
                        </w:pPr>
                        <w:r>
                          <w:rPr>
                            <w:rFonts w:hAnsi="Calibri"/>
                            <w:color w:val="000000" w:themeColor="text1"/>
                            <w:kern w:val="24"/>
                            <w:sz w:val="44"/>
                            <w:szCs w:val="44"/>
                          </w:rPr>
                          <w:t>B</w:t>
                        </w:r>
                      </w:p>
                    </w:txbxContent>
                  </v:textbox>
                </v:shape>
              </w:pict>
            </mc:Fallback>
          </mc:AlternateContent>
        </w:r>
      </w:del>
      <w:ins w:id="100" w:author="JJ Liu" w:date="2019-11-25T00:32:00Z">
        <w:del w:id="101" w:author="JiaJun Liu" w:date="2019-11-24T17:24:00Z">
          <w:r w:rsidRPr="00FB0539" w:rsidDel="1000BB33">
            <w:rPr>
              <w:rFonts w:eastAsiaTheme="minorEastAsia"/>
              <w:noProof/>
              <w:sz w:val="24"/>
              <w:szCs w:val="24"/>
            </w:rPr>
            <mc:AlternateContent>
              <mc:Choice Requires="wps">
                <w:drawing>
                  <wp:anchor distT="0" distB="0" distL="114300" distR="114300" simplePos="0" relativeHeight="251665408" behindDoc="0" locked="0" layoutInCell="1" allowOverlap="1" wp14:anchorId="367F47DB" wp14:editId="53BA574E">
                    <wp:simplePos x="0" y="0"/>
                    <wp:positionH relativeFrom="column">
                      <wp:posOffset>0</wp:posOffset>
                    </wp:positionH>
                    <wp:positionV relativeFrom="paragraph">
                      <wp:posOffset>304800</wp:posOffset>
                    </wp:positionV>
                    <wp:extent cx="739281" cy="923330"/>
                    <wp:effectExtent l="0" t="0" r="0" b="0"/>
                    <wp:wrapNone/>
                    <wp:docPr id="44"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0481B102" w14:textId="77777777" w:rsidR="009E45B6" w:rsidRPr="00FB0539" w:rsidRDefault="009E45B6" w:rsidP="00FB0539">
                                <w:pPr>
                                  <w:rPr>
                                    <w:sz w:val="44"/>
                                    <w:szCs w:val="44"/>
                                  </w:rPr>
                                </w:pPr>
                                <w:r w:rsidRPr="00FB0539">
                                  <w:rPr>
                                    <w:rFonts w:hAnsi="Calibri"/>
                                    <w:color w:val="000000" w:themeColor="text1"/>
                                    <w:kern w:val="24"/>
                                    <w:sz w:val="44"/>
                                    <w:szCs w:val="44"/>
                                  </w:rPr>
                                  <w:t>A</w:t>
                                </w:r>
                              </w:p>
                            </w:txbxContent>
                          </wps:txbx>
                          <wps:bodyPr wrap="square" rtlCol="0">
                            <a:spAutoFit/>
                          </wps:bodyPr>
                        </wps:wsp>
                      </a:graphicData>
                    </a:graphic>
                  </wp:anchor>
                </w:drawing>
              </mc:Choice>
              <mc:Fallback>
                <w:pict>
                  <v:shape w14:anchorId="367F47DB" id="_x0000_s1029" type="#_x0000_t202" style="position:absolute;left:0;text-align:left;margin-left:0;margin-top:24pt;width:58.2pt;height:7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" filled="f" stroked="f">
                    <v:textbox style="mso-fit-shape-to-text:t">
                      <w:txbxContent>
                        <w:p w14:paraId="0481B102" w14:textId="77777777" w:rsidR="009E45B6" w:rsidRPr="00FB0539" w:rsidRDefault="009E45B6" w:rsidP="00FB0539">
                          <w:pPr>
                            <w:rPr>
                              <w:sz w:val="44"/>
                              <w:szCs w:val="44"/>
                            </w:rPr>
                          </w:pPr>
                          <w:r w:rsidRPr="00FB0539">
                            <w:rPr>
                              <w:rFonts w:hAnsi="Calibri"/>
                              <w:color w:val="000000" w:themeColor="text1"/>
                              <w:kern w:val="24"/>
                              <w:sz w:val="44"/>
                              <w:szCs w:val="44"/>
                            </w:rPr>
                            <w:t>A</w:t>
                          </w:r>
                        </w:p>
                      </w:txbxContent>
                    </v:textbox>
                  </v:shape>
                </w:pict>
              </mc:Fallback>
            </mc:AlternateContent>
          </w:r>
        </w:del>
      </w:ins>
      <w:del w:id="102" w:author="JJ Liu" w:date="2019-11-25T00:19:00Z">
        <w:r w:rsidDel="00B115D4">
          <w:rPr>
            <w:rFonts w:eastAsiaTheme="minorEastAsia"/>
            <w:noProof/>
            <w:sz w:val="24"/>
            <w:szCs w:val="24"/>
          </w:rPr>
          <mc:AlternateContent>
            <mc:Choice Requires="wpg">
              <w:drawing>
                <wp:anchor distT="0" distB="0" distL="114300" distR="114300" simplePos="0" relativeHeight="251663360" behindDoc="0" locked="0" layoutInCell="1" allowOverlap="1" wp14:anchorId="65561F1B" wp14:editId="1326A7FF">
                  <wp:simplePos x="0" y="0"/>
                  <wp:positionH relativeFrom="column">
                    <wp:posOffset>-97790</wp:posOffset>
                  </wp:positionH>
                  <wp:positionV relativeFrom="paragraph">
                    <wp:posOffset>424180</wp:posOffset>
                  </wp:positionV>
                  <wp:extent cx="6734175" cy="3483610"/>
                  <wp:effectExtent l="0" t="0" r="9525" b="2540"/>
                  <wp:wrapTopAndBottom/>
                  <wp:docPr id="6" name="Group 6"/>
                  <wp:cNvGraphicFramePr/>
                  <a:graphic xmlns:a="http://schemas.openxmlformats.org/drawingml/2006/main">
                    <a:graphicData uri="http://schemas.microsoft.com/office/word/2010/wordprocessingGroup">
                      <wpg:wgp>
                        <wpg:cNvGrpSpPr/>
                        <wpg:grpSpPr>
                          <a:xfrm>
                            <a:off x="0" y="0"/>
                            <a:ext cx="6734175" cy="3483610"/>
                            <a:chOff x="0" y="0"/>
                            <a:chExt cx="12325350" cy="6826885"/>
                          </a:xfrm>
                        </wpg:grpSpPr>
                        <pic:pic xmlns:pic="http://schemas.openxmlformats.org/drawingml/2006/picture">
                          <pic:nvPicPr>
                            <pic:cNvPr id="2" name="Picture 22">
                              <a:hlinkClick r:id="rId11"/>
                              <a:extLst>
                                <a:ext uri="{FF2B5EF4-FFF2-40B4-BE49-F238E27FC236}">
                                  <a16:creationId xmlns:a16="http://schemas.microsoft.com/office/drawing/2014/main" id="{F6578BA1-6938-44C4-911C-B7A64185DCD0}"/>
                                </a:ext>
                              </a:extLst>
                            </pic:cNvPr>
                            <pic:cNvPicPr>
                              <a:picLocks noChangeAspect="1"/>
                            </pic:cNvPicPr>
                          </pic:nvPicPr>
                          <pic:blipFill rotWithShape="1">
                            <a:blip r:embed="rId12"/>
                            <a:srcRect t="16932"/>
                            <a:stretch/>
                          </pic:blipFill>
                          <pic:spPr>
                            <a:xfrm>
                              <a:off x="3676650" y="0"/>
                              <a:ext cx="5731510" cy="3404870"/>
                            </a:xfrm>
                            <a:prstGeom prst="rect">
                              <a:avLst/>
                            </a:prstGeom>
                          </pic:spPr>
                        </pic:pic>
                        <pic:pic xmlns:pic="http://schemas.openxmlformats.org/drawingml/2006/picture">
                          <pic:nvPicPr>
                            <pic:cNvPr id="3" name="Picture 21">
                              <a:extLst>
                                <a:ext uri="{FF2B5EF4-FFF2-40B4-BE49-F238E27FC236}">
                                  <a16:creationId xmlns:a16="http://schemas.microsoft.com/office/drawing/2014/main" id="{4B9B782B-C324-453F-AE95-D4BF7C94DCE2}"/>
                                </a:ext>
                              </a:extLst>
                            </pic:cNvPr>
                            <pic:cNvPicPr>
                              <a:picLocks noChangeAspect="1"/>
                            </pic:cNvPicPr>
                          </pic:nvPicPr>
                          <pic:blipFill>
                            <a:blip r:embed="rId13"/>
                            <a:stretch>
                              <a:fillRect/>
                            </a:stretch>
                          </pic:blipFill>
                          <pic:spPr>
                            <a:xfrm>
                              <a:off x="6067425" y="3171825"/>
                              <a:ext cx="3596006" cy="3016884"/>
                            </a:xfrm>
                            <a:prstGeom prst="rect">
                              <a:avLst/>
                            </a:prstGeom>
                          </pic:spPr>
                        </pic:pic>
                        <pic:pic xmlns:pic="http://schemas.openxmlformats.org/drawingml/2006/picture">
                          <pic:nvPicPr>
                            <pic:cNvPr id="4" name="Picture 33" descr="A screenshot of a cell phone&#10;&#10;Description automatically generated">
                              <a:extLst>
                                <a:ext uri="{FF2B5EF4-FFF2-40B4-BE49-F238E27FC236}">
                                  <a16:creationId xmlns:a16="http://schemas.microsoft.com/office/drawing/2014/main" id="{DA32A3B8-9FAA-47FB-8055-66F9DDBFE739}"/>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b="10973"/>
                            <a:stretch/>
                          </pic:blipFill>
                          <pic:spPr>
                            <a:xfrm>
                              <a:off x="9553575" y="2514600"/>
                              <a:ext cx="2771775" cy="4276725"/>
                            </a:xfrm>
                            <a:prstGeom prst="rect">
                              <a:avLst/>
                            </a:prstGeom>
                          </pic:spPr>
                        </pic:pic>
                        <pic:pic xmlns:pic="http://schemas.openxmlformats.org/drawingml/2006/picture">
                          <pic:nvPicPr>
                            <pic:cNvPr id="41" name="Picture 40" descr="A screenshot of a computer screen&#10;&#10;Description automatically generated">
                              <a:extLst>
                                <a:ext uri="{FF2B5EF4-FFF2-40B4-BE49-F238E27FC236}">
                                  <a16:creationId xmlns:a16="http://schemas.microsoft.com/office/drawing/2014/main" id="{216AACB6-E6AC-4849-8201-36B4A446FAB1}"/>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b="15927"/>
                            <a:stretch/>
                          </pic:blipFill>
                          <pic:spPr>
                            <a:xfrm>
                              <a:off x="2438400" y="2343150"/>
                              <a:ext cx="2875280" cy="4483735"/>
                            </a:xfrm>
                            <a:prstGeom prst="rect">
                              <a:avLst/>
                            </a:prstGeom>
                          </pic:spPr>
                        </pic:pic>
                        <pic:pic xmlns:pic="http://schemas.openxmlformats.org/drawingml/2006/picture">
                          <pic:nvPicPr>
                            <pic:cNvPr id="5" name="Picture 37" descr="A screenshot of a cell phone&#10;&#10;Description automatically generated">
                              <a:extLst>
                                <a:ext uri="{FF2B5EF4-FFF2-40B4-BE49-F238E27FC236}">
                                  <a16:creationId xmlns:a16="http://schemas.microsoft.com/office/drawing/2014/main" id="{58D45775-DB13-4B9F-8DD5-A774DE964B11}"/>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495300"/>
                              <a:ext cx="2691130" cy="5970270"/>
                            </a:xfrm>
                            <a:prstGeom prst="rect">
                              <a:avLst/>
                            </a:prstGeom>
                          </pic:spPr>
                        </pic:pic>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group id="Group 6" style="position:absolute;margin-left:-7.7pt;margin-top:33.4pt;width:530.25pt;height:274.3pt;z-index:251663360;mso-width-relative:margin;mso-height-relative:margin" coordsize="123253,68268" o:spid="_x0000_s1026" w14:anchorId="24E1B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36766;width:57315;height:34048;visibility:visible;mso-wrap-style:square" href="http://ec2-3-18-150-48.us-east-2.compute.amazonaws.com:8000/" o:spid="_x0000_s1027"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">
                    <v:fill o:detectmouseclick="t"/>
                    <v:imagedata croptop="11097f" o:title="" r:id="rId17"/>
                  </v:shape>
                  <v:shape id="Picture 21" style="position:absolute;left:60674;top:31718;width:35960;height:3016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">
                    <v:imagedata o:title="" r:id="rId18"/>
                  </v:shape>
                  <v:shape id="Picture 33" style="position:absolute;left:95535;top:25146;width:27718;height:42767;visibility:visible;mso-wrap-style:square" alt="A screenshot of a cell phone&#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">
                    <v:imagedata cropbottom="7191f" o:title="A screenshot of a cell phone&#10;&#10;Description automatically generated" r:id="rId19"/>
                  </v:shape>
                  <v:shape id="Picture 40" style="position:absolute;left:24384;top:23431;width:28752;height:44837;visibility:visible;mso-wrap-style:square" alt="A screenshot of a computer screen&#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">
                    <v:imagedata cropbottom="10438f" o:title="A screenshot of a computer screen&#10;&#10;Description automatically generated" r:id="rId20"/>
                  </v:shape>
                  <v:shape id="Picture 37" style="position:absolute;top:4953;width:26911;height:59702;visibility:visible;mso-wrap-style:square" alt="A screenshot of a cell phone&#10;&#10;Description automatically generated"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">
                    <v:imagedata o:title="A screenshot of a cell phone&#10;&#10;Description automatically generated" r:id="rId21"/>
                  </v:shape>
                  <w10:wrap type="topAndBottom"/>
                </v:group>
              </w:pict>
            </mc:Fallback>
          </mc:AlternateContent>
        </w:r>
      </w:del>
      <w:r w:rsidR="004833A8" w:rsidRPr="1000BB33">
        <w:rPr>
          <w:rFonts w:eastAsiaTheme="minorEastAsia"/>
          <w:sz w:val="24"/>
          <w:szCs w:val="24"/>
        </w:rPr>
        <w:t>review the resu</w:t>
      </w:r>
      <w:ins w:id="103" w:author="JiaJun Liu" w:date="2019-11-24T17:24:00Z">
        <w:r w:rsidR="7685471E" w:rsidRPr="7685471E">
          <w:rPr>
            <w:rFonts w:eastAsiaTheme="minorEastAsia"/>
            <w:sz w:val="24"/>
            <w:szCs w:val="24"/>
            <w:rPrChange w:id="104" w:author="JiaJun Liu" w:date="2019-11-24T17:24:00Z">
              <w:rPr/>
            </w:rPrChange>
          </w:rPr>
          <w:t>lts of analysis undertaken by the Project (Figure 4)</w:t>
        </w:r>
        <w:r>
          <w:rPr>
            <w:noProof/>
          </w:rPr>
          <w:drawing>
            <wp:inline distT="0" distB="0" distL="0" distR="0" wp14:anchorId="4FAA1066" wp14:editId="325F4215">
              <wp:extent cx="4572000" cy="2638425"/>
              <wp:effectExtent l="0" t="0" r="0" b="0"/>
              <wp:docPr id="348118767" name="Picture 34811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ins>
      <w:del w:id="105" w:author="JiaJun Liu" w:date="2019-11-24T17:24:00Z">
        <w:r w:rsidR="004833A8" w:rsidRPr="1000BB33" w:rsidDel="7685471E">
          <w:rPr>
            <w:rFonts w:eastAsiaTheme="minorEastAsia"/>
            <w:sz w:val="24"/>
            <w:szCs w:val="24"/>
          </w:rPr>
          <w:delText>lts of analysis undertaken by the Project</w:delText>
        </w:r>
      </w:del>
      <w:ins w:id="106" w:author="JJ Liu" w:date="2019-11-25T00:44:00Z">
        <w:del w:id="107" w:author="JiaJun Liu" w:date="2019-11-24T17:24:00Z">
          <w:r w:rsidR="00836D2C" w:rsidRPr="1000BB33" w:rsidDel="7685471E">
            <w:rPr>
              <w:rFonts w:eastAsiaTheme="minorEastAsia"/>
              <w:sz w:val="24"/>
              <w:szCs w:val="24"/>
            </w:rPr>
            <w:delText xml:space="preserve"> (Figure 4)</w:delText>
          </w:r>
        </w:del>
      </w:ins>
    </w:p>
    <w:p w14:paraId="5C3FCBE3" w14:textId="53D22273" w:rsidR="00FB0539" w:rsidRPr="00FB0539" w:rsidDel="7685471E" w:rsidRDefault="00FB0539">
      <w:pPr>
        <w:rPr>
          <w:ins w:id="108" w:author="JJ Liu" w:date="2019-11-25T00:22:00Z"/>
          <w:del w:id="109" w:author="JiaJun Liu" w:date="2019-11-24T17:24:00Z"/>
          <w:rFonts w:eastAsiaTheme="minorEastAsia"/>
          <w:sz w:val="24"/>
          <w:szCs w:val="24"/>
          <w:rPrChange w:id="110" w:author="JJ Liu" w:date="2019-11-25T00:31:00Z">
            <w:rPr>
              <w:ins w:id="111" w:author="JJ Liu" w:date="2019-11-25T00:22:00Z"/>
              <w:del w:id="112" w:author="JiaJun Liu" w:date="2019-11-24T17:24:00Z"/>
            </w:rPr>
          </w:rPrChange>
        </w:rPr>
        <w:pPrChange w:id="113" w:author="JJ Liu" w:date="2019-11-25T00:31:00Z">
          <w:pPr>
            <w:pStyle w:val="ListParagraph"/>
            <w:numPr>
              <w:numId w:val="28"/>
            </w:numPr>
            <w:ind w:left="360" w:hanging="360"/>
          </w:pPr>
        </w:pPrChange>
      </w:pPr>
    </w:p>
    <w:p w14:paraId="19CF1569" w14:textId="4770679D" w:rsidR="00BC6D35" w:rsidRDefault="00BC6D35">
      <w:pPr>
        <w:pStyle w:val="ListParagraph"/>
        <w:numPr>
          <w:ilvl w:val="0"/>
          <w:numId w:val="28"/>
        </w:numPr>
        <w:rPr>
          <w:ins w:id="114" w:author="JJ Liu" w:date="2019-11-25T00:22:00Z"/>
          <w:sz w:val="24"/>
          <w:szCs w:val="24"/>
          <w:rPrChange w:id="115" w:author="JiaJun Liu" w:date="2019-11-24T17:24:00Z">
            <w:rPr>
              <w:ins w:id="116" w:author="JJ Liu" w:date="2019-11-25T00:22:00Z"/>
            </w:rPr>
          </w:rPrChange>
        </w:rPr>
        <w:pPrChange w:id="117" w:author="JiaJun Liu" w:date="2019-11-24T17:24:00Z">
          <w:pPr/>
        </w:pPrChange>
      </w:pPr>
    </w:p>
    <w:p w14:paraId="3CCED97C" w14:textId="77777777" w:rsidR="00C10DF6" w:rsidRPr="00BD0824" w:rsidDel="00BD0824" w:rsidRDefault="00BC6D35">
      <w:pPr>
        <w:rPr>
          <w:ins w:id="118" w:author="Marcus Salouk" w:date="2019-11-25T09:19:00Z"/>
          <w:del w:id="119" w:author="JJ Liu" w:date="2019-11-26T01:11:00Z"/>
          <w:rFonts w:eastAsiaTheme="minorEastAsia"/>
          <w:i/>
          <w:iCs/>
          <w:sz w:val="20"/>
          <w:szCs w:val="20"/>
          <w:rPrChange w:id="120" w:author="JJ Liu" w:date="2019-11-26T01:11:00Z">
            <w:rPr>
              <w:ins w:id="121" w:author="Marcus Salouk" w:date="2019-11-25T09:19:00Z"/>
              <w:del w:id="122" w:author="JJ Liu" w:date="2019-11-26T01:11:00Z"/>
              <w:rFonts w:eastAsiaTheme="minorEastAsia"/>
              <w:sz w:val="24"/>
              <w:szCs w:val="24"/>
            </w:rPr>
          </w:rPrChange>
        </w:rPr>
      </w:pPr>
      <w:ins w:id="123" w:author="JJ Liu" w:date="2019-11-25T00:22:00Z">
        <w:r w:rsidRPr="00C10DF6">
          <w:rPr>
            <w:rFonts w:eastAsiaTheme="minorEastAsia"/>
            <w:i/>
            <w:iCs/>
            <w:rPrChange w:id="124" w:author="Marcus Salouk" w:date="2019-11-25T09:19:00Z">
              <w:rPr>
                <w:rFonts w:eastAsiaTheme="minorEastAsia"/>
                <w:sz w:val="24"/>
                <w:szCs w:val="24"/>
              </w:rPr>
            </w:rPrChange>
          </w:rPr>
          <w:t>Figure 3. Developed we</w:t>
        </w:r>
      </w:ins>
      <w:ins w:id="125" w:author="JJ Liu" w:date="2019-11-25T00:23:00Z">
        <w:r w:rsidRPr="00C10DF6">
          <w:rPr>
            <w:rFonts w:eastAsiaTheme="minorEastAsia"/>
            <w:i/>
            <w:iCs/>
            <w:rPrChange w:id="126" w:author="Marcus Salouk" w:date="2019-11-25T09:19:00Z">
              <w:rPr>
                <w:rFonts w:eastAsiaTheme="minorEastAsia"/>
                <w:sz w:val="24"/>
                <w:szCs w:val="24"/>
              </w:rPr>
            </w:rPrChange>
          </w:rPr>
          <w:t>b application views</w:t>
        </w:r>
        <w:del w:id="127" w:author="Marcus Salouk" w:date="2019-11-25T09:19:00Z">
          <w:r w:rsidRPr="00C10DF6" w:rsidDel="00C10DF6">
            <w:rPr>
              <w:rFonts w:eastAsiaTheme="minorEastAsia"/>
              <w:i/>
              <w:iCs/>
              <w:rPrChange w:id="128" w:author="Marcus Salouk" w:date="2019-11-25T09:19:00Z">
                <w:rPr>
                  <w:rFonts w:eastAsiaTheme="minorEastAsia"/>
                  <w:sz w:val="24"/>
                  <w:szCs w:val="24"/>
                </w:rPr>
              </w:rPrChange>
            </w:rPr>
            <w:delText>. H</w:delText>
          </w:r>
        </w:del>
      </w:ins>
      <w:ins w:id="129" w:author="Marcus Salouk" w:date="2019-11-25T09:19:00Z">
        <w:r w:rsidR="00C10DF6" w:rsidRPr="00C10DF6">
          <w:rPr>
            <w:rFonts w:eastAsiaTheme="minorEastAsia"/>
            <w:i/>
            <w:iCs/>
            <w:rPrChange w:id="130" w:author="Marcus Salouk" w:date="2019-11-25T09:19:00Z">
              <w:rPr>
                <w:rFonts w:eastAsiaTheme="minorEastAsia"/>
                <w:sz w:val="24"/>
                <w:szCs w:val="24"/>
              </w:rPr>
            </w:rPrChange>
          </w:rPr>
          <w:t xml:space="preserve"> h</w:t>
        </w:r>
      </w:ins>
      <w:ins w:id="131" w:author="JJ Liu" w:date="2019-11-25T00:23:00Z">
        <w:r w:rsidRPr="00C10DF6">
          <w:rPr>
            <w:rFonts w:eastAsiaTheme="minorEastAsia"/>
            <w:i/>
            <w:iCs/>
            <w:rPrChange w:id="132" w:author="Marcus Salouk" w:date="2019-11-25T09:19:00Z">
              <w:rPr>
                <w:rFonts w:eastAsiaTheme="minorEastAsia"/>
                <w:sz w:val="24"/>
                <w:szCs w:val="24"/>
              </w:rPr>
            </w:rPrChange>
          </w:rPr>
          <w:t xml:space="preserve">osted on </w:t>
        </w:r>
        <w:r w:rsidRPr="00C10DF6">
          <w:rPr>
            <w:i/>
            <w:iCs/>
            <w:rPrChange w:id="133" w:author="Marcus Salouk" w:date="2019-11-25T09:19:00Z">
              <w:rPr>
                <w:rFonts w:eastAsiaTheme="minorEastAsia"/>
                <w:sz w:val="24"/>
                <w:szCs w:val="24"/>
              </w:rPr>
            </w:rPrChange>
          </w:rPr>
          <w:fldChar w:fldCharType="begin"/>
        </w:r>
        <w:r w:rsidRPr="00C10DF6">
          <w:rPr>
            <w:rFonts w:eastAsiaTheme="minorEastAsia"/>
            <w:i/>
            <w:iCs/>
            <w:rPrChange w:id="134" w:author="Marcus Salouk" w:date="2019-11-25T09:19:00Z">
              <w:rPr>
                <w:rFonts w:eastAsiaTheme="minorEastAsia"/>
                <w:sz w:val="24"/>
                <w:szCs w:val="24"/>
              </w:rPr>
            </w:rPrChange>
          </w:rPr>
          <w:instrText xml:space="preserve"> HYPERLINK "http://ec2-3-18-150-48.us-east-2.compute.amazonaws.com:8000/" </w:instrText>
        </w:r>
        <w:r w:rsidRPr="00C10DF6">
          <w:rPr>
            <w:rFonts w:eastAsiaTheme="minorEastAsia"/>
            <w:i/>
            <w:iCs/>
            <w:rPrChange w:id="135" w:author="Marcus Salouk" w:date="2019-11-25T09:19:00Z">
              <w:rPr>
                <w:rFonts w:eastAsiaTheme="minorEastAsia"/>
                <w:sz w:val="24"/>
                <w:szCs w:val="24"/>
              </w:rPr>
            </w:rPrChange>
          </w:rPr>
          <w:fldChar w:fldCharType="separate"/>
        </w:r>
        <w:proofErr w:type="spellStart"/>
        <w:r w:rsidRPr="00C10DF6">
          <w:rPr>
            <w:rStyle w:val="Hyperlink"/>
            <w:rFonts w:eastAsiaTheme="minorEastAsia"/>
            <w:i/>
            <w:iCs/>
            <w:rPrChange w:id="136" w:author="Marcus Salouk" w:date="2019-11-25T09:19:00Z">
              <w:rPr>
                <w:rStyle w:val="Hyperlink"/>
                <w:rFonts w:eastAsiaTheme="minorEastAsia"/>
                <w:sz w:val="24"/>
                <w:szCs w:val="24"/>
              </w:rPr>
            </w:rPrChange>
          </w:rPr>
          <w:t>aws</w:t>
        </w:r>
        <w:proofErr w:type="spellEnd"/>
        <w:r w:rsidRPr="00C10DF6">
          <w:rPr>
            <w:i/>
            <w:iCs/>
            <w:rPrChange w:id="137" w:author="Marcus Salouk" w:date="2019-11-25T09:19:00Z">
              <w:rPr>
                <w:rFonts w:eastAsiaTheme="minorEastAsia"/>
                <w:sz w:val="24"/>
                <w:szCs w:val="24"/>
              </w:rPr>
            </w:rPrChange>
          </w:rPr>
          <w:fldChar w:fldCharType="end"/>
        </w:r>
        <w:r w:rsidRPr="00C10DF6">
          <w:rPr>
            <w:rFonts w:eastAsiaTheme="minorEastAsia"/>
            <w:i/>
            <w:iCs/>
            <w:rPrChange w:id="138" w:author="Marcus Salouk" w:date="2019-11-25T09:19:00Z">
              <w:rPr>
                <w:rFonts w:eastAsiaTheme="minorEastAsia"/>
                <w:sz w:val="24"/>
                <w:szCs w:val="24"/>
              </w:rPr>
            </w:rPrChange>
          </w:rPr>
          <w:t xml:space="preserve">. </w:t>
        </w:r>
      </w:ins>
    </w:p>
    <w:p w14:paraId="66739B89" w14:textId="47770A31" w:rsidR="00BC6D35" w:rsidRPr="00BD0824" w:rsidRDefault="00BC6D35">
      <w:pPr>
        <w:rPr>
          <w:ins w:id="139" w:author="JiaJun Liu" w:date="2019-11-24T17:24:00Z"/>
          <w:rFonts w:eastAsiaTheme="minorEastAsia"/>
          <w:i/>
          <w:iCs/>
          <w:sz w:val="21"/>
          <w:szCs w:val="21"/>
          <w:rPrChange w:id="140" w:author="JJ Liu" w:date="2019-11-26T01:11:00Z">
            <w:rPr>
              <w:ins w:id="141" w:author="JiaJun Liu" w:date="2019-11-24T17:24:00Z"/>
            </w:rPr>
          </w:rPrChange>
        </w:rPr>
      </w:pPr>
      <w:ins w:id="142" w:author="JJ Liu" w:date="2019-11-25T00:23:00Z">
        <w:r w:rsidRPr="00BD0824">
          <w:rPr>
            <w:rFonts w:eastAsiaTheme="minorEastAsia"/>
            <w:i/>
            <w:iCs/>
            <w:sz w:val="21"/>
            <w:szCs w:val="21"/>
            <w:rPrChange w:id="143" w:author="JJ Liu" w:date="2019-11-26T01:11:00Z">
              <w:rPr>
                <w:rFonts w:eastAsiaTheme="minorEastAsia"/>
                <w:sz w:val="24"/>
                <w:szCs w:val="24"/>
              </w:rPr>
            </w:rPrChange>
          </w:rPr>
          <w:t xml:space="preserve">Web application </w:t>
        </w:r>
      </w:ins>
      <w:ins w:id="144" w:author="JJ Liu" w:date="2019-11-25T00:24:00Z">
        <w:r w:rsidRPr="00BD0824">
          <w:rPr>
            <w:rFonts w:eastAsiaTheme="minorEastAsia"/>
            <w:i/>
            <w:iCs/>
            <w:sz w:val="21"/>
            <w:szCs w:val="21"/>
            <w:rPrChange w:id="145" w:author="JJ Liu" w:date="2019-11-26T01:11:00Z">
              <w:rPr>
                <w:rFonts w:eastAsiaTheme="minorEastAsia"/>
                <w:sz w:val="24"/>
                <w:szCs w:val="24"/>
              </w:rPr>
            </w:rPrChange>
          </w:rPr>
          <w:t xml:space="preserve">consists of 2 main functions. </w:t>
        </w:r>
      </w:ins>
      <w:ins w:id="146" w:author="JJ Liu" w:date="2019-11-25T00:25:00Z">
        <w:r w:rsidRPr="00BD0824">
          <w:rPr>
            <w:rFonts w:eastAsiaTheme="minorEastAsia"/>
            <w:i/>
            <w:iCs/>
            <w:sz w:val="21"/>
            <w:szCs w:val="21"/>
            <w:rPrChange w:id="147" w:author="JJ Liu" w:date="2019-11-26T01:11:00Z">
              <w:rPr>
                <w:rFonts w:eastAsiaTheme="minorEastAsia"/>
                <w:sz w:val="24"/>
                <w:szCs w:val="24"/>
              </w:rPr>
            </w:rPrChange>
          </w:rPr>
          <w:t>1)</w:t>
        </w:r>
      </w:ins>
      <w:ins w:id="148" w:author="JJ Liu" w:date="2019-11-25T00:24:00Z">
        <w:r w:rsidRPr="00BD0824">
          <w:rPr>
            <w:rFonts w:eastAsiaTheme="minorEastAsia"/>
            <w:i/>
            <w:iCs/>
            <w:sz w:val="21"/>
            <w:szCs w:val="21"/>
            <w:rPrChange w:id="149" w:author="JJ Liu" w:date="2019-11-26T01:11:00Z">
              <w:rPr>
                <w:rFonts w:eastAsiaTheme="minorEastAsia"/>
                <w:sz w:val="24"/>
                <w:szCs w:val="24"/>
              </w:rPr>
            </w:rPrChange>
          </w:rPr>
          <w:t xml:space="preserve"> visualising GPR data</w:t>
        </w:r>
      </w:ins>
      <w:ins w:id="150" w:author="JJ Liu" w:date="2019-11-25T00:23:00Z">
        <w:r w:rsidRPr="00BD0824">
          <w:rPr>
            <w:rFonts w:eastAsiaTheme="minorEastAsia"/>
            <w:i/>
            <w:iCs/>
            <w:sz w:val="21"/>
            <w:szCs w:val="21"/>
            <w:rPrChange w:id="151" w:author="JJ Liu" w:date="2019-11-26T01:11:00Z">
              <w:rPr>
                <w:rFonts w:eastAsiaTheme="minorEastAsia"/>
                <w:sz w:val="24"/>
                <w:szCs w:val="24"/>
              </w:rPr>
            </w:rPrChange>
          </w:rPr>
          <w:t xml:space="preserve"> </w:t>
        </w:r>
      </w:ins>
      <w:ins w:id="152" w:author="JJ Liu" w:date="2019-11-25T00:24:00Z">
        <w:r w:rsidRPr="00BD0824">
          <w:rPr>
            <w:rFonts w:eastAsiaTheme="minorEastAsia"/>
            <w:i/>
            <w:iCs/>
            <w:sz w:val="21"/>
            <w:szCs w:val="21"/>
            <w:rPrChange w:id="153" w:author="JJ Liu" w:date="2019-11-26T01:11:00Z">
              <w:rPr>
                <w:rFonts w:eastAsiaTheme="minorEastAsia"/>
                <w:sz w:val="24"/>
                <w:szCs w:val="24"/>
              </w:rPr>
            </w:rPrChange>
          </w:rPr>
          <w:t xml:space="preserve">in an interactive geospatial graph, </w:t>
        </w:r>
      </w:ins>
      <w:ins w:id="154" w:author="JJ Liu" w:date="2019-11-25T00:25:00Z">
        <w:r w:rsidRPr="00BD0824">
          <w:rPr>
            <w:rFonts w:eastAsiaTheme="minorEastAsia"/>
            <w:i/>
            <w:iCs/>
            <w:sz w:val="21"/>
            <w:szCs w:val="21"/>
            <w:rPrChange w:id="155" w:author="JJ Liu" w:date="2019-11-26T01:11:00Z">
              <w:rPr>
                <w:rFonts w:eastAsiaTheme="minorEastAsia"/>
                <w:sz w:val="24"/>
                <w:szCs w:val="24"/>
              </w:rPr>
            </w:rPrChange>
          </w:rPr>
          <w:t>and calculated TRC combined metric with overlays of work orders in an interactive heatmap. 2) predicting upcoming track maintenance using user-input</w:t>
        </w:r>
      </w:ins>
      <w:ins w:id="156" w:author="JJ Liu" w:date="2019-11-25T00:26:00Z">
        <w:r w:rsidRPr="00BD0824">
          <w:rPr>
            <w:rFonts w:eastAsiaTheme="minorEastAsia"/>
            <w:i/>
            <w:iCs/>
            <w:sz w:val="21"/>
            <w:szCs w:val="21"/>
            <w:rPrChange w:id="157" w:author="JJ Liu" w:date="2019-11-26T01:11:00Z">
              <w:rPr>
                <w:rFonts w:eastAsiaTheme="minorEastAsia"/>
                <w:sz w:val="24"/>
                <w:szCs w:val="24"/>
              </w:rPr>
            </w:rPrChange>
          </w:rPr>
          <w:t xml:space="preserve"> data to generate visualisations from a random forest output.</w:t>
        </w:r>
      </w:ins>
    </w:p>
    <w:p w14:paraId="5B1A8529" w14:textId="44A4B0D5" w:rsidR="7685471E" w:rsidRDefault="7685471E">
      <w:pPr>
        <w:rPr>
          <w:ins w:id="158" w:author="JiaJun Liu" w:date="2019-11-24T17:24:00Z"/>
          <w:rFonts w:eastAsiaTheme="minorEastAsia"/>
          <w:sz w:val="24"/>
          <w:szCs w:val="24"/>
          <w:rPrChange w:id="159" w:author="JiaJun Liu" w:date="2019-11-24T17:24:00Z">
            <w:rPr>
              <w:ins w:id="160" w:author="JiaJun Liu" w:date="2019-11-24T17:24:00Z"/>
            </w:rPr>
          </w:rPrChange>
        </w:rPr>
      </w:pPr>
    </w:p>
    <w:p w14:paraId="42878AC6" w14:textId="1E7875D4" w:rsidR="7685471E" w:rsidRDefault="7685471E">
      <w:pPr>
        <w:rPr>
          <w:ins w:id="161" w:author="JiaJun Liu" w:date="2019-11-24T17:24:00Z"/>
          <w:rFonts w:eastAsiaTheme="minorEastAsia"/>
          <w:sz w:val="24"/>
          <w:szCs w:val="24"/>
          <w:rPrChange w:id="162" w:author="JiaJun Liu" w:date="2019-11-24T17:24:00Z">
            <w:rPr>
              <w:ins w:id="163" w:author="JiaJun Liu" w:date="2019-11-24T17:24:00Z"/>
            </w:rPr>
          </w:rPrChange>
        </w:rPr>
      </w:pPr>
    </w:p>
    <w:p w14:paraId="707B781B" w14:textId="5367241F" w:rsidR="7685471E" w:rsidRDefault="7685471E">
      <w:pPr>
        <w:rPr>
          <w:ins w:id="164" w:author="JiaJun Liu" w:date="2019-11-24T17:24:00Z"/>
          <w:rFonts w:eastAsiaTheme="minorEastAsia"/>
          <w:sz w:val="24"/>
          <w:szCs w:val="24"/>
          <w:rPrChange w:id="165" w:author="JiaJun Liu" w:date="2019-11-24T17:24:00Z">
            <w:rPr>
              <w:ins w:id="166" w:author="JiaJun Liu" w:date="2019-11-24T17:24:00Z"/>
            </w:rPr>
          </w:rPrChange>
        </w:rPr>
      </w:pPr>
    </w:p>
    <w:p w14:paraId="65B622D4" w14:textId="4BDB0D8D" w:rsidR="7685471E" w:rsidRDefault="7685471E">
      <w:pPr>
        <w:rPr>
          <w:rFonts w:eastAsiaTheme="minorEastAsia"/>
          <w:sz w:val="24"/>
          <w:szCs w:val="24"/>
          <w:rPrChange w:id="167" w:author="JiaJun Liu" w:date="2019-11-24T17:24:00Z">
            <w:rPr/>
          </w:rPrChange>
        </w:rPr>
      </w:pPr>
    </w:p>
    <w:p w14:paraId="5B2E7336" w14:textId="6A73AE04" w:rsidR="00BC6D35" w:rsidRDefault="00836D2C" w:rsidP="00BC6D35">
      <w:pPr>
        <w:rPr>
          <w:ins w:id="168" w:author="JJ Liu" w:date="2019-11-25T00:37:00Z"/>
          <w:rFonts w:eastAsiaTheme="minorEastAsia"/>
          <w:sz w:val="24"/>
          <w:szCs w:val="24"/>
        </w:rPr>
      </w:pPr>
      <w:ins w:id="169" w:author="JJ Liu" w:date="2019-11-25T00:42:00Z">
        <w:r w:rsidRPr="00836D2C">
          <w:rPr>
            <w:rFonts w:eastAsiaTheme="minorEastAsia"/>
            <w:noProof/>
            <w:sz w:val="24"/>
            <w:szCs w:val="24"/>
          </w:rPr>
          <w:lastRenderedPageBreak/>
          <mc:AlternateContent>
            <mc:Choice Requires="wpg">
              <w:drawing>
                <wp:anchor distT="0" distB="0" distL="114300" distR="114300" simplePos="0" relativeHeight="251673600" behindDoc="0" locked="0" layoutInCell="1" allowOverlap="1" wp14:anchorId="62DF5AF1" wp14:editId="25842CA7">
                  <wp:simplePos x="0" y="0"/>
                  <wp:positionH relativeFrom="column">
                    <wp:posOffset>676275</wp:posOffset>
                  </wp:positionH>
                  <wp:positionV relativeFrom="paragraph">
                    <wp:posOffset>144780</wp:posOffset>
                  </wp:positionV>
                  <wp:extent cx="5189344" cy="6858001"/>
                  <wp:effectExtent l="0" t="0" r="0" b="0"/>
                  <wp:wrapTopAndBottom/>
                  <wp:docPr id="61" name="Group 9"/>
                  <wp:cNvGraphicFramePr/>
                  <a:graphic xmlns:a="http://schemas.openxmlformats.org/drawingml/2006/main">
                    <a:graphicData uri="http://schemas.microsoft.com/office/word/2010/wordprocessingGroup">
                      <wpg:wgp>
                        <wpg:cNvGrpSpPr/>
                        <wpg:grpSpPr>
                          <a:xfrm>
                            <a:off x="0" y="0"/>
                            <a:ext cx="5189344" cy="6858001"/>
                            <a:chOff x="0" y="0"/>
                            <a:chExt cx="5189344" cy="6858001"/>
                          </a:xfrm>
                        </wpg:grpSpPr>
                        <pic:pic xmlns:pic="http://schemas.openxmlformats.org/drawingml/2006/picture">
                          <pic:nvPicPr>
                            <pic:cNvPr id="62" name="Picture 62" descr="A screenshot of a computer&#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568990" y="1"/>
                              <a:ext cx="1620354" cy="6858000"/>
                            </a:xfrm>
                            <a:prstGeom prst="rect">
                              <a:avLst/>
                            </a:prstGeom>
                          </pic:spPr>
                        </pic:pic>
                        <pic:pic xmlns:pic="http://schemas.openxmlformats.org/drawingml/2006/picture">
                          <pic:nvPicPr>
                            <pic:cNvPr id="63" name="Picture 63" descr="A screenshot of a computer&#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t="45" b="48827"/>
                            <a:stretch/>
                          </pic:blipFill>
                          <pic:spPr>
                            <a:xfrm>
                              <a:off x="1848285" y="1"/>
                              <a:ext cx="1720705" cy="6858000"/>
                            </a:xfrm>
                            <a:prstGeom prst="rect">
                              <a:avLst/>
                            </a:prstGeom>
                          </pic:spPr>
                        </pic:pic>
                        <pic:pic xmlns:pic="http://schemas.openxmlformats.org/drawingml/2006/picture">
                          <pic:nvPicPr>
                            <pic:cNvPr id="64" name="Picture 64"/>
                            <pic:cNvPicPr>
                              <a:picLocks noChangeAspect="1"/>
                            </pic:cNvPicPr>
                          </pic:nvPicPr>
                          <pic:blipFill rotWithShape="1">
                            <a:blip r:embed="rId25">
                              <a:extLst>
                                <a:ext uri="{28A0092B-C50C-407E-A947-70E740481C1C}">
                                  <a14:useLocalDpi xmlns:a14="http://schemas.microsoft.com/office/drawing/2010/main" val="0"/>
                                </a:ext>
                              </a:extLst>
                            </a:blip>
                            <a:srcRect b="72411"/>
                            <a:stretch/>
                          </pic:blipFill>
                          <pic:spPr>
                            <a:xfrm>
                              <a:off x="0" y="0"/>
                              <a:ext cx="1848286" cy="6858000"/>
                            </a:xfrm>
                            <a:prstGeom prst="rect">
                              <a:avLst/>
                            </a:prstGeom>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Group 9" style="position:absolute;margin-left:53.25pt;margin-top:11.4pt;width:408.6pt;height:540pt;z-index:251673600" coordsize="51893,68580" o:spid="_x0000_s1026" w14:anchorId="76945D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">
                  <v:shape id="Picture 62" style="position:absolute;left:35689;width:16204;height:68580;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">
                    <v:imagedata o:title="A screenshot of a computer&#10;&#10;Description automatically generated" r:id="rId26"/>
                  </v:shape>
                  <v:shape id="Picture 63" style="position:absolute;left:18482;width:17207;height:68580;visibility:visible;mso-wrap-style:square" alt="A screenshot of a computer&#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">
                    <v:imagedata croptop="29f" cropbottom="31999f" o:title="A screenshot of a computer&#10;&#10;Description automatically generated" r:id="rId27"/>
                  </v:shape>
                  <v:shape id="Picture 64" style="position:absolute;width:18482;height:6858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">
                    <v:imagedata cropbottom="47455f" o:title="" r:id="rId28"/>
                  </v:shape>
                  <w10:wrap type="topAndBottom"/>
                </v:group>
              </w:pict>
            </mc:Fallback>
          </mc:AlternateContent>
        </w:r>
      </w:ins>
    </w:p>
    <w:p w14:paraId="6FBBE33E" w14:textId="53B27384" w:rsidR="00836D2C" w:rsidRPr="00833C99" w:rsidRDefault="00836D2C" w:rsidP="00BC6D35">
      <w:pPr>
        <w:rPr>
          <w:ins w:id="170" w:author="JJ Liu" w:date="2019-11-25T00:22:00Z"/>
          <w:rFonts w:eastAsiaTheme="minorEastAsia"/>
          <w:i/>
          <w:iCs/>
          <w:rPrChange w:id="171" w:author="Marcus Salouk" w:date="2019-11-25T09:20:00Z">
            <w:rPr>
              <w:ins w:id="172" w:author="JJ Liu" w:date="2019-11-25T00:22:00Z"/>
              <w:rFonts w:eastAsiaTheme="minorEastAsia"/>
              <w:sz w:val="24"/>
              <w:szCs w:val="24"/>
            </w:rPr>
          </w:rPrChange>
        </w:rPr>
      </w:pPr>
      <w:ins w:id="173" w:author="JJ Liu" w:date="2019-11-25T00:43:00Z">
        <w:r w:rsidRPr="00833C99">
          <w:rPr>
            <w:rFonts w:eastAsiaTheme="minorEastAsia"/>
            <w:i/>
            <w:iCs/>
            <w:rPrChange w:id="174" w:author="Marcus Salouk" w:date="2019-11-25T09:20:00Z">
              <w:rPr>
                <w:rFonts w:eastAsiaTheme="minorEastAsia"/>
                <w:sz w:val="24"/>
                <w:szCs w:val="24"/>
              </w:rPr>
            </w:rPrChange>
          </w:rPr>
          <w:t>Figure 4</w:t>
        </w:r>
        <w:del w:id="175" w:author="Marcus Salouk" w:date="2019-11-25T09:20:00Z">
          <w:r w:rsidRPr="00833C99" w:rsidDel="00833C99">
            <w:rPr>
              <w:rFonts w:eastAsiaTheme="minorEastAsia"/>
              <w:i/>
              <w:iCs/>
              <w:rPrChange w:id="176" w:author="Marcus Salouk" w:date="2019-11-25T09:20:00Z">
                <w:rPr>
                  <w:rFonts w:eastAsiaTheme="minorEastAsia"/>
                  <w:sz w:val="24"/>
                  <w:szCs w:val="24"/>
                </w:rPr>
              </w:rPrChange>
            </w:rPr>
            <w:delText>.</w:delText>
          </w:r>
        </w:del>
      </w:ins>
      <w:ins w:id="177" w:author="Marcus Salouk" w:date="2019-11-25T09:20:00Z">
        <w:r w:rsidR="00833C99" w:rsidRPr="00833C99">
          <w:rPr>
            <w:rFonts w:eastAsiaTheme="minorEastAsia"/>
            <w:i/>
            <w:iCs/>
            <w:rPrChange w:id="178" w:author="Marcus Salouk" w:date="2019-11-25T09:20:00Z">
              <w:rPr>
                <w:rFonts w:eastAsiaTheme="minorEastAsia"/>
                <w:sz w:val="24"/>
                <w:szCs w:val="24"/>
              </w:rPr>
            </w:rPrChange>
          </w:rPr>
          <w:t>:</w:t>
        </w:r>
      </w:ins>
      <w:ins w:id="179" w:author="JJ Liu" w:date="2019-11-25T00:43:00Z">
        <w:r w:rsidRPr="00833C99">
          <w:rPr>
            <w:rFonts w:eastAsiaTheme="minorEastAsia"/>
            <w:i/>
            <w:iCs/>
            <w:rPrChange w:id="180" w:author="Marcus Salouk" w:date="2019-11-25T09:20:00Z">
              <w:rPr>
                <w:rFonts w:eastAsiaTheme="minorEastAsia"/>
                <w:sz w:val="24"/>
                <w:szCs w:val="24"/>
              </w:rPr>
            </w:rPrChange>
          </w:rPr>
          <w:t xml:space="preserve"> Reports hosted on the web application to explain the models and steps behind preparation of the techniques us</w:t>
        </w:r>
      </w:ins>
      <w:ins w:id="181" w:author="JJ Liu" w:date="2019-11-25T00:44:00Z">
        <w:r w:rsidRPr="00833C99">
          <w:rPr>
            <w:rFonts w:eastAsiaTheme="minorEastAsia"/>
            <w:i/>
            <w:iCs/>
            <w:rPrChange w:id="182" w:author="Marcus Salouk" w:date="2019-11-25T09:20:00Z">
              <w:rPr>
                <w:rFonts w:eastAsiaTheme="minorEastAsia"/>
                <w:sz w:val="24"/>
                <w:szCs w:val="24"/>
              </w:rPr>
            </w:rPrChange>
          </w:rPr>
          <w:t>ed within the app.</w:t>
        </w:r>
      </w:ins>
    </w:p>
    <w:p w14:paraId="3F4C163E" w14:textId="1B2102C9" w:rsidR="00BC6D35" w:rsidRDefault="00BC6D35" w:rsidP="00BC6D35">
      <w:pPr>
        <w:rPr>
          <w:ins w:id="183" w:author="JJ Liu" w:date="2019-11-25T00:22:00Z"/>
          <w:rFonts w:eastAsiaTheme="minorEastAsia"/>
          <w:sz w:val="24"/>
          <w:szCs w:val="24"/>
        </w:rPr>
      </w:pPr>
    </w:p>
    <w:p w14:paraId="033CE9B0" w14:textId="52DDB0EB" w:rsidR="00BC6D35" w:rsidRDefault="00BC6D35" w:rsidP="00BC6D35">
      <w:pPr>
        <w:rPr>
          <w:ins w:id="184" w:author="JJ Liu" w:date="2019-11-25T00:22:00Z"/>
          <w:rFonts w:eastAsiaTheme="minorEastAsia"/>
          <w:sz w:val="24"/>
          <w:szCs w:val="24"/>
        </w:rPr>
      </w:pPr>
    </w:p>
    <w:p w14:paraId="1DD9191E" w14:textId="2CA5540A" w:rsidR="00BC6D35" w:rsidRDefault="00BC6D35" w:rsidP="00BC6D35">
      <w:pPr>
        <w:rPr>
          <w:ins w:id="185" w:author="JJ Liu" w:date="2019-11-25T00:22:00Z"/>
          <w:rFonts w:eastAsiaTheme="minorEastAsia"/>
          <w:sz w:val="24"/>
          <w:szCs w:val="24"/>
        </w:rPr>
      </w:pPr>
    </w:p>
    <w:p w14:paraId="5D95C9B0" w14:textId="56675EC5" w:rsidR="00BC6D35" w:rsidRDefault="00BC6D35" w:rsidP="00BC6D35">
      <w:pPr>
        <w:rPr>
          <w:ins w:id="186" w:author="JJ Liu" w:date="2019-11-25T00:22:00Z"/>
          <w:rFonts w:eastAsiaTheme="minorEastAsia"/>
          <w:sz w:val="24"/>
          <w:szCs w:val="24"/>
        </w:rPr>
      </w:pPr>
    </w:p>
    <w:p w14:paraId="56AB92BE" w14:textId="0F296170" w:rsidR="00BC6D35" w:rsidRDefault="00BC6D35" w:rsidP="00BC6D35">
      <w:pPr>
        <w:rPr>
          <w:ins w:id="187" w:author="JJ Liu" w:date="2019-11-25T00:22:00Z"/>
          <w:rFonts w:eastAsiaTheme="minorEastAsia"/>
          <w:sz w:val="24"/>
          <w:szCs w:val="24"/>
        </w:rPr>
      </w:pPr>
    </w:p>
    <w:p w14:paraId="418BB411" w14:textId="2787DABA" w:rsidR="00BC6D35" w:rsidRDefault="00BC6D35" w:rsidP="00BC6D35">
      <w:pPr>
        <w:rPr>
          <w:ins w:id="188" w:author="JJ Liu" w:date="2019-11-25T00:22:00Z"/>
          <w:rFonts w:eastAsiaTheme="minorEastAsia"/>
          <w:sz w:val="24"/>
          <w:szCs w:val="24"/>
        </w:rPr>
      </w:pPr>
    </w:p>
    <w:p w14:paraId="21DED04A" w14:textId="77777777" w:rsidR="00BC6D35" w:rsidRPr="00BC6D35" w:rsidRDefault="00BC6D35">
      <w:pPr>
        <w:rPr>
          <w:ins w:id="189" w:author="JJ Liu" w:date="2019-11-25T00:18:00Z"/>
          <w:rFonts w:eastAsiaTheme="minorEastAsia"/>
          <w:sz w:val="24"/>
          <w:szCs w:val="24"/>
          <w:rPrChange w:id="190" w:author="JJ Liu" w:date="2019-11-25T00:22:00Z">
            <w:rPr>
              <w:ins w:id="191" w:author="JJ Liu" w:date="2019-11-25T00:18:00Z"/>
            </w:rPr>
          </w:rPrChange>
        </w:rPr>
        <w:pPrChange w:id="192" w:author="JJ Liu" w:date="2019-11-25T00:22:00Z">
          <w:pPr>
            <w:pStyle w:val="ListParagraph"/>
            <w:numPr>
              <w:numId w:val="28"/>
            </w:numPr>
            <w:ind w:left="360" w:hanging="360"/>
          </w:pPr>
        </w:pPrChange>
      </w:pPr>
    </w:p>
    <w:p w14:paraId="2774DF3C" w14:textId="48CB2F5D" w:rsidR="00B115D4" w:rsidRPr="00B115D4" w:rsidRDefault="00B115D4">
      <w:pPr>
        <w:rPr>
          <w:rFonts w:eastAsiaTheme="minorEastAsia"/>
          <w:sz w:val="24"/>
          <w:szCs w:val="24"/>
          <w:rPrChange w:id="193" w:author="JJ Liu" w:date="2019-11-25T00:18:00Z">
            <w:rPr/>
          </w:rPrChange>
        </w:rPr>
        <w:pPrChange w:id="194" w:author="JJ Liu" w:date="2019-11-25T00:18:00Z">
          <w:pPr>
            <w:pStyle w:val="ListParagraph"/>
            <w:numPr>
              <w:numId w:val="28"/>
            </w:numPr>
            <w:ind w:left="360" w:hanging="360"/>
          </w:pPr>
        </w:pPrChange>
      </w:pPr>
    </w:p>
    <w:p w14:paraId="0145F926" w14:textId="73E62364" w:rsidR="009F7BBC" w:rsidRDefault="009F7BBC" w:rsidP="57A413C9">
      <w:pPr>
        <w:rPr>
          <w:rFonts w:eastAsiaTheme="minorEastAsia"/>
          <w:sz w:val="24"/>
          <w:szCs w:val="24"/>
        </w:rPr>
      </w:pPr>
      <w:r>
        <w:rPr>
          <w:noProof/>
        </w:rPr>
        <w:drawing>
          <wp:inline distT="0" distB="0" distL="0" distR="0" wp14:anchorId="326AEDC7" wp14:editId="7BAC6C11">
            <wp:extent cx="5731510" cy="3984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84625"/>
                    </a:xfrm>
                    <a:prstGeom prst="rect">
                      <a:avLst/>
                    </a:prstGeom>
                  </pic:spPr>
                </pic:pic>
              </a:graphicData>
            </a:graphic>
          </wp:inline>
        </w:drawing>
      </w:r>
    </w:p>
    <w:p w14:paraId="34234688" w14:textId="06A62004" w:rsidR="00EE25AB" w:rsidRDefault="00EE25AB" w:rsidP="57A413C9">
      <w:pPr>
        <w:rPr>
          <w:rFonts w:eastAsiaTheme="minorEastAsia"/>
          <w:sz w:val="24"/>
          <w:szCs w:val="24"/>
        </w:rPr>
      </w:pPr>
      <w:r w:rsidRPr="00EE25AB">
        <w:rPr>
          <w:noProof/>
        </w:rPr>
        <w:drawing>
          <wp:inline distT="0" distB="0" distL="0" distR="0" wp14:anchorId="4B8F3C8C" wp14:editId="7BB69EAA">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0CE39E7A" w14:textId="2842712D" w:rsidR="00A1320E" w:rsidRPr="004E536F" w:rsidRDefault="009F7BBC" w:rsidP="00A1320E">
      <w:pPr>
        <w:jc w:val="center"/>
        <w:rPr>
          <w:rFonts w:eastAsiaTheme="minorEastAsia"/>
          <w:i/>
          <w:iCs/>
        </w:rPr>
      </w:pPr>
      <w:r w:rsidRPr="004E536F">
        <w:rPr>
          <w:rFonts w:eastAsiaTheme="minorEastAsia"/>
          <w:i/>
          <w:iCs/>
        </w:rPr>
        <w:t>Figure</w:t>
      </w:r>
      <w:r w:rsidR="00A1320E" w:rsidRPr="004E536F">
        <w:rPr>
          <w:rFonts w:eastAsiaTheme="minorEastAsia"/>
          <w:i/>
          <w:iCs/>
        </w:rPr>
        <w:t xml:space="preserve"> </w:t>
      </w:r>
      <w:ins w:id="195" w:author="JJ Liu" w:date="2019-11-25T00:44:00Z">
        <w:r w:rsidR="00587A29">
          <w:rPr>
            <w:rFonts w:eastAsiaTheme="minorEastAsia"/>
            <w:i/>
            <w:iCs/>
          </w:rPr>
          <w:t>5</w:t>
        </w:r>
      </w:ins>
      <w:del w:id="196" w:author="JJ Liu" w:date="2019-11-25T00:44:00Z">
        <w:r w:rsidR="00A1320E" w:rsidRPr="004E536F" w:rsidDel="00587A29">
          <w:rPr>
            <w:rFonts w:eastAsiaTheme="minorEastAsia"/>
            <w:i/>
            <w:iCs/>
          </w:rPr>
          <w:delText>??</w:delText>
        </w:r>
      </w:del>
      <w:r w:rsidRPr="004E536F">
        <w:rPr>
          <w:rFonts w:eastAsiaTheme="minorEastAsia"/>
          <w:i/>
          <w:iCs/>
        </w:rPr>
        <w:t>:</w:t>
      </w:r>
      <w:r w:rsidR="00A1320E" w:rsidRPr="004E536F">
        <w:rPr>
          <w:rFonts w:eastAsiaTheme="minorEastAsia"/>
          <w:i/>
          <w:iCs/>
        </w:rPr>
        <w:t xml:space="preserve"> interactive drill-down allowing inspection of maintenance impact</w:t>
      </w:r>
    </w:p>
    <w:p w14:paraId="1886628D" w14:textId="5241BEA2" w:rsidR="005933FA" w:rsidRDefault="009F7BBC" w:rsidP="57A413C9">
      <w:pPr>
        <w:rPr>
          <w:rFonts w:eastAsiaTheme="minorEastAsia"/>
          <w:sz w:val="24"/>
          <w:szCs w:val="24"/>
        </w:rPr>
      </w:pPr>
      <w:r>
        <w:rPr>
          <w:rFonts w:eastAsiaTheme="minorEastAsia"/>
          <w:sz w:val="24"/>
          <w:szCs w:val="24"/>
        </w:rPr>
        <w:lastRenderedPageBreak/>
        <w:t xml:space="preserve"> </w:t>
      </w:r>
      <w:r w:rsidR="005933FA">
        <w:rPr>
          <w:rFonts w:eastAsiaTheme="minorEastAsia"/>
          <w:sz w:val="24"/>
          <w:szCs w:val="24"/>
        </w:rPr>
        <w:t xml:space="preserve">Interactivity is </w:t>
      </w:r>
      <w:r w:rsidR="004E536F">
        <w:rPr>
          <w:rFonts w:eastAsiaTheme="minorEastAsia"/>
          <w:sz w:val="24"/>
          <w:szCs w:val="24"/>
        </w:rPr>
        <w:t>enhanc</w:t>
      </w:r>
      <w:r w:rsidR="005933FA">
        <w:rPr>
          <w:rFonts w:eastAsiaTheme="minorEastAsia"/>
          <w:sz w:val="24"/>
          <w:szCs w:val="24"/>
        </w:rPr>
        <w:t>ed via:</w:t>
      </w:r>
    </w:p>
    <w:p w14:paraId="3D59DBD8" w14:textId="6AF3DA73" w:rsidR="005933FA" w:rsidRPr="00F46596" w:rsidRDefault="005933FA" w:rsidP="00FE60B8">
      <w:pPr>
        <w:pStyle w:val="ListParagraph"/>
        <w:numPr>
          <w:ilvl w:val="0"/>
          <w:numId w:val="29"/>
        </w:numPr>
        <w:rPr>
          <w:rFonts w:eastAsiaTheme="minorEastAsia"/>
          <w:sz w:val="24"/>
          <w:szCs w:val="24"/>
        </w:rPr>
      </w:pPr>
      <w:r w:rsidRPr="00F46596">
        <w:rPr>
          <w:rFonts w:eastAsiaTheme="minorEastAsia"/>
          <w:sz w:val="24"/>
          <w:szCs w:val="24"/>
        </w:rPr>
        <w:t>ability to select specific geographic segments to drill-down</w:t>
      </w:r>
    </w:p>
    <w:p w14:paraId="02C97663" w14:textId="17FC9707" w:rsidR="005933FA" w:rsidRPr="00F46596" w:rsidRDefault="00F46596" w:rsidP="00FE60B8">
      <w:pPr>
        <w:pStyle w:val="ListParagraph"/>
        <w:numPr>
          <w:ilvl w:val="0"/>
          <w:numId w:val="29"/>
        </w:numPr>
        <w:rPr>
          <w:rFonts w:eastAsiaTheme="minorEastAsia"/>
          <w:sz w:val="24"/>
          <w:szCs w:val="24"/>
        </w:rPr>
      </w:pPr>
      <w:r w:rsidRPr="00F46596">
        <w:rPr>
          <w:rFonts w:eastAsiaTheme="minorEastAsia"/>
          <w:sz w:val="24"/>
          <w:szCs w:val="24"/>
        </w:rPr>
        <w:t>utilities that enable</w:t>
      </w:r>
      <w:r w:rsidR="005933FA" w:rsidRPr="00F46596">
        <w:rPr>
          <w:rFonts w:eastAsiaTheme="minorEastAsia"/>
          <w:sz w:val="24"/>
          <w:szCs w:val="24"/>
        </w:rPr>
        <w:t xml:space="preserve"> upload</w:t>
      </w:r>
      <w:r w:rsidRPr="00F46596">
        <w:rPr>
          <w:rFonts w:eastAsiaTheme="minorEastAsia"/>
          <w:sz w:val="24"/>
          <w:szCs w:val="24"/>
        </w:rPr>
        <w:t>ing of</w:t>
      </w:r>
      <w:r w:rsidR="005933FA" w:rsidRPr="00F46596">
        <w:rPr>
          <w:rFonts w:eastAsiaTheme="minorEastAsia"/>
          <w:sz w:val="24"/>
          <w:szCs w:val="24"/>
        </w:rPr>
        <w:t xml:space="preserve"> new data to be </w:t>
      </w:r>
      <w:r w:rsidRPr="00F46596">
        <w:rPr>
          <w:rFonts w:eastAsiaTheme="minorEastAsia"/>
          <w:sz w:val="24"/>
          <w:szCs w:val="24"/>
        </w:rPr>
        <w:t>visualised</w:t>
      </w:r>
      <w:r w:rsidR="004E536F">
        <w:rPr>
          <w:rFonts w:eastAsiaTheme="minorEastAsia"/>
          <w:sz w:val="24"/>
          <w:szCs w:val="24"/>
        </w:rPr>
        <w:t xml:space="preserve"> (Figure </w:t>
      </w:r>
      <w:ins w:id="197" w:author="JJ Liu" w:date="2019-11-25T00:45:00Z">
        <w:r w:rsidR="00587A29">
          <w:rPr>
            <w:rFonts w:eastAsiaTheme="minorEastAsia"/>
            <w:sz w:val="24"/>
            <w:szCs w:val="24"/>
          </w:rPr>
          <w:t>5</w:t>
        </w:r>
      </w:ins>
      <w:del w:id="198" w:author="JJ Liu" w:date="2019-11-25T00:45:00Z">
        <w:r w:rsidR="004E536F" w:rsidDel="00587A29">
          <w:rPr>
            <w:rFonts w:eastAsiaTheme="minorEastAsia"/>
            <w:sz w:val="24"/>
            <w:szCs w:val="24"/>
          </w:rPr>
          <w:delText>??</w:delText>
        </w:r>
      </w:del>
      <w:r w:rsidR="004E536F">
        <w:rPr>
          <w:rFonts w:eastAsiaTheme="minorEastAsia"/>
          <w:sz w:val="24"/>
          <w:szCs w:val="24"/>
        </w:rPr>
        <w:t>)</w:t>
      </w:r>
    </w:p>
    <w:p w14:paraId="58F9805C" w14:textId="337DED27" w:rsidR="005933FA" w:rsidRPr="00F46596" w:rsidRDefault="00F46596" w:rsidP="00FE60B8">
      <w:pPr>
        <w:pStyle w:val="ListParagraph"/>
        <w:numPr>
          <w:ilvl w:val="0"/>
          <w:numId w:val="29"/>
        </w:numPr>
        <w:rPr>
          <w:rFonts w:eastAsiaTheme="minorEastAsia"/>
          <w:sz w:val="24"/>
          <w:szCs w:val="24"/>
        </w:rPr>
      </w:pPr>
      <w:r w:rsidRPr="00F46596">
        <w:rPr>
          <w:rFonts w:eastAsiaTheme="minorEastAsia"/>
          <w:sz w:val="24"/>
          <w:szCs w:val="24"/>
        </w:rPr>
        <w:t>functionality enabling machine learning and time-series algorithms to be run on selected datasets in real-time</w:t>
      </w:r>
    </w:p>
    <w:p w14:paraId="0A313F8E" w14:textId="6BAFD6B4" w:rsidR="00BC5F75" w:rsidRDefault="00F46596" w:rsidP="00BC5F75">
      <w:pPr>
        <w:rPr>
          <w:rFonts w:eastAsiaTheme="minorEastAsia"/>
          <w:sz w:val="24"/>
          <w:szCs w:val="24"/>
        </w:rPr>
      </w:pPr>
      <w:r>
        <w:rPr>
          <w:rFonts w:eastAsiaTheme="minorEastAsia"/>
          <w:sz w:val="24"/>
          <w:szCs w:val="24"/>
        </w:rPr>
        <w:t xml:space="preserve">The visualisations implemented were designed following consultation with QR engineers and management </w:t>
      </w:r>
      <w:r w:rsidR="00BD002A">
        <w:rPr>
          <w:rFonts w:eastAsiaTheme="minorEastAsia"/>
          <w:sz w:val="24"/>
          <w:szCs w:val="24"/>
        </w:rPr>
        <w:t>with a view to enhancing their future decision making</w:t>
      </w:r>
      <w:r>
        <w:rPr>
          <w:rFonts w:eastAsiaTheme="minorEastAsia"/>
          <w:sz w:val="24"/>
          <w:szCs w:val="24"/>
        </w:rPr>
        <w:t>.</w:t>
      </w:r>
      <w:r w:rsidR="00BD002A">
        <w:rPr>
          <w:rFonts w:eastAsiaTheme="minorEastAsia"/>
          <w:sz w:val="24"/>
          <w:szCs w:val="24"/>
        </w:rPr>
        <w:t xml:space="preserve"> </w:t>
      </w:r>
      <w:r w:rsidR="00BC5F75" w:rsidRPr="00BC5F75">
        <w:rPr>
          <w:rFonts w:eastAsiaTheme="minorEastAsia"/>
          <w:sz w:val="24"/>
          <w:szCs w:val="24"/>
        </w:rPr>
        <w:t>The</w:t>
      </w:r>
      <w:r w:rsidR="00BD002A">
        <w:rPr>
          <w:rFonts w:eastAsiaTheme="minorEastAsia"/>
          <w:sz w:val="24"/>
          <w:szCs w:val="24"/>
        </w:rPr>
        <w:t xml:space="preserve"> visualisations</w:t>
      </w:r>
      <w:r w:rsidR="00BC5F75" w:rsidRPr="00BC5F75">
        <w:rPr>
          <w:rFonts w:eastAsiaTheme="minorEastAsia"/>
          <w:sz w:val="24"/>
          <w:szCs w:val="24"/>
        </w:rPr>
        <w:t xml:space="preserve"> </w:t>
      </w:r>
      <w:r w:rsidR="00BD002A">
        <w:rPr>
          <w:rFonts w:eastAsiaTheme="minorEastAsia"/>
          <w:sz w:val="24"/>
          <w:szCs w:val="24"/>
        </w:rPr>
        <w:t>wer</w:t>
      </w:r>
      <w:r w:rsidR="00BC5F75" w:rsidRPr="00BC5F75">
        <w:rPr>
          <w:rFonts w:eastAsiaTheme="minorEastAsia"/>
          <w:sz w:val="24"/>
          <w:szCs w:val="24"/>
        </w:rPr>
        <w:t xml:space="preserve">e made interactive using custom </w:t>
      </w:r>
      <w:proofErr w:type="spellStart"/>
      <w:r w:rsidR="00BC5F75" w:rsidRPr="00BC5F75">
        <w:rPr>
          <w:rFonts w:eastAsiaTheme="minorEastAsia"/>
          <w:sz w:val="24"/>
          <w:szCs w:val="24"/>
        </w:rPr>
        <w:t>Javascript</w:t>
      </w:r>
      <w:proofErr w:type="spellEnd"/>
      <w:r w:rsidR="00BC5F75" w:rsidRPr="00BC5F75">
        <w:rPr>
          <w:rFonts w:eastAsiaTheme="minorEastAsia"/>
          <w:sz w:val="24"/>
          <w:szCs w:val="24"/>
        </w:rPr>
        <w:t xml:space="preserve"> call-backs in Bokeh. </w:t>
      </w:r>
    </w:p>
    <w:p w14:paraId="0BA9506C" w14:textId="09161677" w:rsidR="00BC5F75" w:rsidRPr="00BC5F75" w:rsidRDefault="00BC5F75" w:rsidP="00BC5F75">
      <w:pPr>
        <w:rPr>
          <w:rFonts w:eastAsiaTheme="minorEastAsia"/>
          <w:sz w:val="24"/>
          <w:szCs w:val="24"/>
        </w:rPr>
      </w:pPr>
      <w:r w:rsidRPr="00BC5F75">
        <w:rPr>
          <w:rFonts w:eastAsiaTheme="minorEastAsia"/>
          <w:sz w:val="24"/>
          <w:szCs w:val="24"/>
        </w:rPr>
        <w:t xml:space="preserve">The page is manually tested to determine the number of data points presented, to provide acceptable end-user loading times. Figures </w:t>
      </w:r>
      <w:ins w:id="199" w:author="JJ Liu" w:date="2019-11-25T00:45:00Z">
        <w:r w:rsidR="00587A29">
          <w:rPr>
            <w:rFonts w:eastAsiaTheme="minorEastAsia"/>
            <w:sz w:val="24"/>
            <w:szCs w:val="24"/>
          </w:rPr>
          <w:t>5</w:t>
        </w:r>
      </w:ins>
      <w:del w:id="200" w:author="JJ Liu" w:date="2019-11-25T00:45:00Z">
        <w:r w:rsidR="00BD002A" w:rsidDel="00587A29">
          <w:rPr>
            <w:rFonts w:eastAsiaTheme="minorEastAsia"/>
            <w:sz w:val="24"/>
            <w:szCs w:val="24"/>
          </w:rPr>
          <w:delText>??</w:delText>
        </w:r>
      </w:del>
      <w:r w:rsidRPr="00BC5F75">
        <w:rPr>
          <w:rFonts w:eastAsiaTheme="minorEastAsia"/>
          <w:sz w:val="24"/>
          <w:szCs w:val="24"/>
        </w:rPr>
        <w:t xml:space="preserve"> demonstrate</w:t>
      </w:r>
      <w:r w:rsidR="00BD002A">
        <w:rPr>
          <w:rFonts w:eastAsiaTheme="minorEastAsia"/>
          <w:sz w:val="24"/>
          <w:szCs w:val="24"/>
        </w:rPr>
        <w:t>s</w:t>
      </w:r>
      <w:r w:rsidRPr="00BC5F75">
        <w:rPr>
          <w:rFonts w:eastAsiaTheme="minorEastAsia"/>
          <w:sz w:val="24"/>
          <w:szCs w:val="24"/>
        </w:rPr>
        <w:t xml:space="preserve"> an example of user interactivity, where sliding the gr</w:t>
      </w:r>
      <w:r>
        <w:rPr>
          <w:rFonts w:eastAsiaTheme="minorEastAsia"/>
          <w:sz w:val="24"/>
          <w:szCs w:val="24"/>
        </w:rPr>
        <w:t>e</w:t>
      </w:r>
      <w:r w:rsidRPr="00BC5F75">
        <w:rPr>
          <w:rFonts w:eastAsiaTheme="minorEastAsia"/>
          <w:sz w:val="24"/>
          <w:szCs w:val="24"/>
        </w:rPr>
        <w:t xml:space="preserve">y </w:t>
      </w:r>
      <w:proofErr w:type="spellStart"/>
      <w:r w:rsidRPr="00BC5F75">
        <w:rPr>
          <w:rFonts w:eastAsiaTheme="minorEastAsia"/>
          <w:sz w:val="24"/>
          <w:szCs w:val="24"/>
        </w:rPr>
        <w:t>viewbar</w:t>
      </w:r>
      <w:proofErr w:type="spellEnd"/>
      <w:r w:rsidRPr="00BC5F75">
        <w:rPr>
          <w:rFonts w:eastAsiaTheme="minorEastAsia"/>
          <w:sz w:val="24"/>
          <w:szCs w:val="24"/>
        </w:rPr>
        <w:t xml:space="preserve"> changes the zoomed-in area of track shown, while the dropdown box selects the section of track presented, denominated in k</w:t>
      </w:r>
      <w:r w:rsidR="00BD002A">
        <w:rPr>
          <w:rFonts w:eastAsiaTheme="minorEastAsia"/>
          <w:sz w:val="24"/>
          <w:szCs w:val="24"/>
        </w:rPr>
        <w:t>ilometres</w:t>
      </w:r>
      <w:r w:rsidRPr="00BC5F75">
        <w:rPr>
          <w:rFonts w:eastAsiaTheme="minorEastAsia"/>
          <w:sz w:val="24"/>
          <w:szCs w:val="24"/>
        </w:rPr>
        <w:t xml:space="preserve">. </w:t>
      </w:r>
    </w:p>
    <w:p w14:paraId="26378B19" w14:textId="6DB9241C" w:rsidR="00BC5F75" w:rsidRPr="008A4A31" w:rsidRDefault="00BC5F75" w:rsidP="7199BB02">
      <w:pPr>
        <w:rPr>
          <w:rFonts w:eastAsiaTheme="minorEastAsia"/>
          <w:sz w:val="12"/>
          <w:szCs w:val="12"/>
        </w:rPr>
      </w:pPr>
    </w:p>
    <w:p w14:paraId="382BDAD4" w14:textId="53CC9E32" w:rsidR="00624AD9" w:rsidRDefault="00587A29" w:rsidP="00624AD9">
      <w:pPr>
        <w:jc w:val="center"/>
        <w:rPr>
          <w:rFonts w:eastAsiaTheme="minorEastAsia"/>
          <w:b/>
          <w:bCs/>
          <w:sz w:val="24"/>
          <w:szCs w:val="24"/>
        </w:rPr>
      </w:pPr>
      <w:ins w:id="201" w:author="JJ Liu" w:date="2019-11-25T00:59:00Z">
        <w:r w:rsidRPr="00587A29">
          <w:rPr>
            <w:rFonts w:eastAsiaTheme="minorEastAsia"/>
            <w:noProof/>
          </w:rPr>
          <w:lastRenderedPageBreak/>
          <mc:AlternateContent>
            <mc:Choice Requires="wpg">
              <w:drawing>
                <wp:anchor distT="0" distB="0" distL="114300" distR="114300" simplePos="0" relativeHeight="251675648" behindDoc="0" locked="0" layoutInCell="1" allowOverlap="1" wp14:anchorId="4EC09D4D" wp14:editId="3F4456E8">
                  <wp:simplePos x="0" y="0"/>
                  <wp:positionH relativeFrom="column">
                    <wp:posOffset>428625</wp:posOffset>
                  </wp:positionH>
                  <wp:positionV relativeFrom="paragraph">
                    <wp:posOffset>191770</wp:posOffset>
                  </wp:positionV>
                  <wp:extent cx="5123397" cy="6858000"/>
                  <wp:effectExtent l="19050" t="19050" r="20320" b="19050"/>
                  <wp:wrapTopAndBottom/>
                  <wp:docPr id="65" name="Group 20"/>
                  <wp:cNvGraphicFramePr/>
                  <a:graphic xmlns:a="http://schemas.openxmlformats.org/drawingml/2006/main">
                    <a:graphicData uri="http://schemas.microsoft.com/office/word/2010/wordprocessingGroup">
                      <wpg:wgp>
                        <wpg:cNvGrpSpPr/>
                        <wpg:grpSpPr>
                          <a:xfrm>
                            <a:off x="0" y="0"/>
                            <a:ext cx="5123397" cy="6858000"/>
                            <a:chOff x="0" y="0"/>
                            <a:chExt cx="5123397" cy="6858000"/>
                          </a:xfrm>
                        </wpg:grpSpPr>
                        <pic:pic xmlns:pic="http://schemas.openxmlformats.org/drawingml/2006/picture">
                          <pic:nvPicPr>
                            <pic:cNvPr id="66" name="Picture 66"/>
                            <pic:cNvPicPr>
                              <a:picLocks noChangeAspect="1"/>
                            </pic:cNvPicPr>
                          </pic:nvPicPr>
                          <pic:blipFill>
                            <a:blip r:embed="rId31"/>
                            <a:stretch>
                              <a:fillRect/>
                            </a:stretch>
                          </pic:blipFill>
                          <pic:spPr>
                            <a:xfrm>
                              <a:off x="0" y="0"/>
                              <a:ext cx="5123397" cy="6858000"/>
                            </a:xfrm>
                            <a:prstGeom prst="rect">
                              <a:avLst/>
                            </a:prstGeom>
                            <a:ln>
                              <a:solidFill>
                                <a:schemeClr val="tx1"/>
                              </a:solidFill>
                            </a:ln>
                          </pic:spPr>
                        </pic:pic>
                        <wps:wsp>
                          <wps:cNvPr id="67" name="Rectangle 67"/>
                          <wps:cNvSpPr/>
                          <wps:spPr>
                            <a:xfrm>
                              <a:off x="1043920" y="1654629"/>
                              <a:ext cx="472751" cy="236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440402" y="1825690"/>
                              <a:ext cx="472751" cy="236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Rounded Corners 70"/>
                          <wps:cNvSpPr/>
                          <wps:spPr>
                            <a:xfrm>
                              <a:off x="1695954" y="1259634"/>
                              <a:ext cx="864637" cy="50074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BBD162" w14:textId="77777777" w:rsidR="009E45B6" w:rsidRDefault="009E45B6" w:rsidP="00587A29">
                                <w:pPr>
                                  <w:jc w:val="center"/>
                                  <w:rPr>
                                    <w:sz w:val="24"/>
                                    <w:szCs w:val="24"/>
                                  </w:rPr>
                                </w:pPr>
                                <w:r>
                                  <w:rPr>
                                    <w:rFonts w:hAnsi="Calibri"/>
                                    <w:color w:val="FF0000"/>
                                    <w:kern w:val="24"/>
                                  </w:rPr>
                                  <w:t>Dynamic Statistics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Rounded Corners 71"/>
                          <wps:cNvSpPr/>
                          <wps:spPr>
                            <a:xfrm>
                              <a:off x="3606731" y="1693506"/>
                              <a:ext cx="1038806" cy="50074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CEF7B" w14:textId="77777777" w:rsidR="009E45B6" w:rsidRDefault="009E45B6" w:rsidP="00587A29">
                                <w:pPr>
                                  <w:jc w:val="center"/>
                                  <w:rPr>
                                    <w:sz w:val="24"/>
                                    <w:szCs w:val="24"/>
                                  </w:rPr>
                                </w:pPr>
                                <w:r>
                                  <w:rPr>
                                    <w:rFonts w:hAnsi="Calibri"/>
                                    <w:color w:val="FF0000"/>
                                    <w:kern w:val="24"/>
                                  </w:rPr>
                                  <w:t>Heatmap classification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Rounded Corners 72"/>
                          <wps:cNvSpPr/>
                          <wps:spPr>
                            <a:xfrm>
                              <a:off x="3821335" y="3429000"/>
                              <a:ext cx="1038806" cy="78999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44CE5E" w14:textId="77777777" w:rsidR="009E45B6" w:rsidRDefault="009E45B6" w:rsidP="00587A29">
                                <w:pPr>
                                  <w:jc w:val="center"/>
                                  <w:rPr>
                                    <w:sz w:val="24"/>
                                    <w:szCs w:val="24"/>
                                  </w:rPr>
                                </w:pPr>
                                <w:r>
                                  <w:rPr>
                                    <w:rFonts w:hAnsi="Calibri"/>
                                    <w:color w:val="FF0000"/>
                                    <w:kern w:val="24"/>
                                  </w:rPr>
                                  <w:t>Interactive Geospatial classification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2560591" y="1510005"/>
                              <a:ext cx="125517" cy="315685"/>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4" name="Straight Arrow Connector 74"/>
                          <wps:cNvCnPr>
                            <a:cxnSpLocks/>
                          </wps:cNvCnPr>
                          <wps:spPr>
                            <a:xfrm flipH="1">
                              <a:off x="1330060" y="1510005"/>
                              <a:ext cx="309908" cy="125186"/>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5" name="Straight Arrow Connector 75"/>
                          <wps:cNvCnPr>
                            <a:cxnSpLocks/>
                          </wps:cNvCnPr>
                          <wps:spPr>
                            <a:xfrm flipH="1">
                              <a:off x="3233504" y="2062065"/>
                              <a:ext cx="373228" cy="233266"/>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6" name="Straight Arrow Connector 76"/>
                          <wps:cNvCnPr>
                            <a:cxnSpLocks/>
                          </wps:cNvCnPr>
                          <wps:spPr>
                            <a:xfrm flipH="1">
                              <a:off x="3749798" y="4243872"/>
                              <a:ext cx="599161" cy="340569"/>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C09D4D" id="Group 20" o:spid="_x0000_s1030" style="position:absolute;left:0;text-align:left;margin-left:33.75pt;margin-top:15.1pt;width:403.4pt;height:540pt;z-index:251675648;mso-width-relative:margin;mso-height-relative:margin" coordsize="51233,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31" type="#_x0000_t75" style="position:absolute;width:51233;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" stroked="t" strokecolor="black [3213]">
                    <v:imagedata r:id="rId32" o:title=""/>
                    <v:path arrowok="t"/>
                  </v:shape>
                  <v:rect id="Rectangle 67" o:spid="_x0000_s1032" style="position:absolute;left:10439;top:16546;width:4727;height:2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" filled="f" strokecolor="black [3213]" strokeweight="1pt"/>
                  <v:rect id="Rectangle 68" o:spid="_x0000_s1033" style="position:absolute;left:24404;top:18256;width:4727;height:2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" filled="f" strokecolor="black [3213]" strokeweight="1pt"/>
                  <v:roundrect id="Rectangle: Rounded Corners 70" o:spid="_x0000_s1034" style="position:absolute;left:16959;top:12596;width:8646;height:5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" filled="f" strokecolor="black [3213]" strokeweight="1pt">
                    <v:stroke joinstyle="miter"/>
                    <v:textbox>
                      <w:txbxContent>
                        <w:p w14:paraId="2ABBD162" w14:textId="77777777" w:rsidR="009E45B6" w:rsidRDefault="009E45B6" w:rsidP="00587A29">
                          <w:pPr>
                            <w:jc w:val="center"/>
                            <w:rPr>
                              <w:sz w:val="24"/>
                              <w:szCs w:val="24"/>
                            </w:rPr>
                          </w:pPr>
                          <w:r>
                            <w:rPr>
                              <w:rFonts w:hAnsi="Calibri"/>
                              <w:color w:val="FF0000"/>
                              <w:kern w:val="24"/>
                            </w:rPr>
                            <w:t>Dynamic Statistics</w:t>
                          </w:r>
                        </w:p>
                      </w:txbxContent>
                    </v:textbox>
                  </v:roundrect>
                  <v:roundrect id="Rectangle: Rounded Corners 71" o:spid="_x0000_s1035" style="position:absolute;left:36067;top:16935;width:10388;height:5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" filled="f" strokecolor="black [3213]" strokeweight="1pt">
                    <v:stroke joinstyle="miter"/>
                    <v:textbox>
                      <w:txbxContent>
                        <w:p w14:paraId="2BFCEF7B" w14:textId="77777777" w:rsidR="009E45B6" w:rsidRDefault="009E45B6" w:rsidP="00587A29">
                          <w:pPr>
                            <w:jc w:val="center"/>
                            <w:rPr>
                              <w:sz w:val="24"/>
                              <w:szCs w:val="24"/>
                            </w:rPr>
                          </w:pPr>
                          <w:r>
                            <w:rPr>
                              <w:rFonts w:hAnsi="Calibri"/>
                              <w:color w:val="FF0000"/>
                              <w:kern w:val="24"/>
                            </w:rPr>
                            <w:t>Heatmap classification view</w:t>
                          </w:r>
                        </w:p>
                      </w:txbxContent>
                    </v:textbox>
                  </v:roundrect>
                  <v:roundrect id="Rectangle: Rounded Corners 72" o:spid="_x0000_s1036" style="position:absolute;left:38213;top:34290;width:10388;height:7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" filled="f" strokecolor="black [3213]" strokeweight="1pt">
                    <v:stroke joinstyle="miter"/>
                    <v:textbox>
                      <w:txbxContent>
                        <w:p w14:paraId="2E44CE5E" w14:textId="77777777" w:rsidR="009E45B6" w:rsidRDefault="009E45B6" w:rsidP="00587A29">
                          <w:pPr>
                            <w:jc w:val="center"/>
                            <w:rPr>
                              <w:sz w:val="24"/>
                              <w:szCs w:val="24"/>
                            </w:rPr>
                          </w:pPr>
                          <w:r>
                            <w:rPr>
                              <w:rFonts w:hAnsi="Calibri"/>
                              <w:color w:val="FF0000"/>
                              <w:kern w:val="24"/>
                            </w:rPr>
                            <w:t>Interactive Geospatial classification view</w:t>
                          </w:r>
                        </w:p>
                      </w:txbxContent>
                    </v:textbox>
                  </v:roundrect>
                  <v:shapetype id="_x0000_t32" coordsize="21600,21600" o:spt="32" o:oned="t" path="m,l21600,21600e" filled="f">
                    <v:path arrowok="t" fillok="f" o:connecttype="none"/>
                    <o:lock v:ext="edit" shapetype="t"/>
                  </v:shapetype>
                  <v:shape id="Straight Arrow Connector 73" o:spid="_x0000_s1037" type="#_x0000_t32" style="position:absolute;left:25605;top:15100;width:1256;height:31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" strokecolor="black [3213]" strokeweight="1.5pt">
                    <v:stroke endarrow="block" joinstyle="miter"/>
                  </v:shape>
                  <v:shape id="Straight Arrow Connector 74" o:spid="_x0000_s1038" type="#_x0000_t32" style="position:absolute;left:13300;top:15100;width:3099;height:12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" strokecolor="black [3213]" strokeweight="1.5pt">
                    <v:stroke endarrow="block" joinstyle="miter"/>
                    <o:lock v:ext="edit" shapetype="f"/>
                  </v:shape>
                  <v:shape id="Straight Arrow Connector 75" o:spid="_x0000_s1039" type="#_x0000_t32" style="position:absolute;left:32335;top:20620;width:3732;height:2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" strokecolor="black [3213]" strokeweight="1.5pt">
                    <v:stroke endarrow="block" joinstyle="miter"/>
                    <o:lock v:ext="edit" shapetype="f"/>
                  </v:shape>
                  <v:shape id="Straight Arrow Connector 76" o:spid="_x0000_s1040" type="#_x0000_t32" style="position:absolute;left:37497;top:42438;width:5992;height:34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" strokecolor="black [3213]" strokeweight="1.5pt">
                    <v:stroke endarrow="block" joinstyle="miter"/>
                    <o:lock v:ext="edit" shapetype="f"/>
                  </v:shape>
                  <w10:wrap type="topAndBottom"/>
                </v:group>
              </w:pict>
            </mc:Fallback>
          </mc:AlternateContent>
        </w:r>
      </w:ins>
      <w:del w:id="202" w:author="JJ Liu" w:date="2019-11-25T00:59:00Z">
        <w:r w:rsidR="00624AD9" w:rsidRPr="00624AD9" w:rsidDel="00587A29">
          <w:rPr>
            <w:rFonts w:eastAsiaTheme="minorEastAsia"/>
            <w:b/>
            <w:bCs/>
            <w:sz w:val="24"/>
            <w:szCs w:val="24"/>
            <w:highlight w:val="yellow"/>
          </w:rPr>
          <w:delText>??Insert image of file upload/ alignment facility</w:delText>
        </w:r>
      </w:del>
    </w:p>
    <w:p w14:paraId="7CD7F2D3" w14:textId="00AAFD82" w:rsidR="00833C99" w:rsidRPr="0098185C" w:rsidDel="0098185C" w:rsidRDefault="00624AD9" w:rsidP="00624AD9">
      <w:pPr>
        <w:jc w:val="center"/>
        <w:rPr>
          <w:ins w:id="203" w:author="Marcus Salouk" w:date="2019-11-25T09:20:00Z"/>
          <w:del w:id="204" w:author="JJ Liu" w:date="2019-11-26T01:22:00Z"/>
          <w:rFonts w:eastAsiaTheme="minorEastAsia"/>
          <w:i/>
          <w:iCs/>
          <w:sz w:val="20"/>
          <w:szCs w:val="20"/>
          <w:rPrChange w:id="205" w:author="JJ Liu" w:date="2019-11-26T01:22:00Z">
            <w:rPr>
              <w:ins w:id="206" w:author="Marcus Salouk" w:date="2019-11-25T09:20:00Z"/>
              <w:del w:id="207" w:author="JJ Liu" w:date="2019-11-26T01:22:00Z"/>
              <w:rFonts w:eastAsiaTheme="minorEastAsia"/>
            </w:rPr>
          </w:rPrChange>
        </w:rPr>
      </w:pPr>
      <w:r w:rsidRPr="00833C99">
        <w:rPr>
          <w:rFonts w:eastAsiaTheme="minorEastAsia"/>
          <w:i/>
          <w:iCs/>
          <w:rPrChange w:id="208" w:author="Marcus Salouk" w:date="2019-11-25T09:21:00Z">
            <w:rPr>
              <w:rFonts w:eastAsiaTheme="minorEastAsia"/>
            </w:rPr>
          </w:rPrChange>
        </w:rPr>
        <w:t xml:space="preserve">Figure </w:t>
      </w:r>
      <w:ins w:id="209" w:author="JJ Liu" w:date="2019-11-25T01:00:00Z">
        <w:r w:rsidR="00587A29" w:rsidRPr="00833C99">
          <w:rPr>
            <w:rFonts w:eastAsiaTheme="minorEastAsia"/>
            <w:i/>
            <w:iCs/>
            <w:rPrChange w:id="210" w:author="Marcus Salouk" w:date="2019-11-25T09:21:00Z">
              <w:rPr>
                <w:rFonts w:eastAsiaTheme="minorEastAsia"/>
              </w:rPr>
            </w:rPrChange>
          </w:rPr>
          <w:t>6</w:t>
        </w:r>
      </w:ins>
      <w:del w:id="211" w:author="JJ Liu" w:date="2019-11-25T01:00:00Z">
        <w:r w:rsidRPr="00833C99" w:rsidDel="00587A29">
          <w:rPr>
            <w:rFonts w:eastAsiaTheme="minorEastAsia"/>
            <w:i/>
            <w:iCs/>
            <w:rPrChange w:id="212" w:author="Marcus Salouk" w:date="2019-11-25T09:21:00Z">
              <w:rPr>
                <w:rFonts w:eastAsiaTheme="minorEastAsia"/>
              </w:rPr>
            </w:rPrChange>
          </w:rPr>
          <w:delText>??</w:delText>
        </w:r>
      </w:del>
      <w:r w:rsidRPr="00833C99">
        <w:rPr>
          <w:rFonts w:eastAsiaTheme="minorEastAsia"/>
          <w:i/>
          <w:iCs/>
          <w:rPrChange w:id="213" w:author="Marcus Salouk" w:date="2019-11-25T09:21:00Z">
            <w:rPr>
              <w:rFonts w:eastAsiaTheme="minorEastAsia"/>
            </w:rPr>
          </w:rPrChange>
        </w:rPr>
        <w:t xml:space="preserve">: utility enabling </w:t>
      </w:r>
      <w:ins w:id="214" w:author="JJ Liu" w:date="2019-11-25T01:00:00Z">
        <w:r w:rsidR="00F527A6" w:rsidRPr="00833C99">
          <w:rPr>
            <w:rFonts w:eastAsiaTheme="minorEastAsia"/>
            <w:i/>
            <w:iCs/>
            <w:rPrChange w:id="215" w:author="Marcus Salouk" w:date="2019-11-25T09:21:00Z">
              <w:rPr>
                <w:rFonts w:eastAsiaTheme="minorEastAsia"/>
              </w:rPr>
            </w:rPrChange>
          </w:rPr>
          <w:t xml:space="preserve">predictions from </w:t>
        </w:r>
      </w:ins>
      <w:r w:rsidRPr="00833C99">
        <w:rPr>
          <w:rFonts w:eastAsiaTheme="minorEastAsia"/>
          <w:i/>
          <w:iCs/>
          <w:rPrChange w:id="216" w:author="Marcus Salouk" w:date="2019-11-25T09:21:00Z">
            <w:rPr>
              <w:rFonts w:eastAsiaTheme="minorEastAsia"/>
            </w:rPr>
          </w:rPrChange>
        </w:rPr>
        <w:t>upload of new feature data</w:t>
      </w:r>
      <w:ins w:id="217" w:author="JJ Liu" w:date="2019-11-25T01:00:00Z">
        <w:r w:rsidR="00F527A6" w:rsidRPr="00833C99">
          <w:rPr>
            <w:rFonts w:eastAsiaTheme="minorEastAsia"/>
            <w:i/>
            <w:iCs/>
            <w:rPrChange w:id="218" w:author="Marcus Salouk" w:date="2019-11-25T09:21:00Z">
              <w:rPr>
                <w:rFonts w:eastAsiaTheme="minorEastAsia"/>
              </w:rPr>
            </w:rPrChange>
          </w:rPr>
          <w:t xml:space="preserve">. </w:t>
        </w:r>
      </w:ins>
    </w:p>
    <w:p w14:paraId="76155143" w14:textId="0AD7334E" w:rsidR="00624AD9" w:rsidRPr="00833C99" w:rsidRDefault="00F527A6" w:rsidP="0098185C">
      <w:pPr>
        <w:jc w:val="center"/>
        <w:rPr>
          <w:rFonts w:eastAsiaTheme="minorEastAsia"/>
          <w:sz w:val="24"/>
          <w:szCs w:val="24"/>
          <w:rPrChange w:id="219" w:author="Marcus Salouk" w:date="2019-11-25T09:21:00Z">
            <w:rPr>
              <w:rFonts w:eastAsiaTheme="minorEastAsia"/>
            </w:rPr>
          </w:rPrChange>
        </w:rPr>
        <w:pPrChange w:id="220" w:author="JJ Liu" w:date="2019-11-26T01:22:00Z">
          <w:pPr>
            <w:jc w:val="center"/>
          </w:pPr>
        </w:pPrChange>
      </w:pPr>
      <w:ins w:id="221" w:author="JJ Liu" w:date="2019-11-25T01:01:00Z">
        <w:r w:rsidRPr="0098185C">
          <w:rPr>
            <w:rFonts w:eastAsiaTheme="minorEastAsia"/>
            <w:i/>
            <w:iCs/>
            <w:sz w:val="21"/>
            <w:szCs w:val="21"/>
            <w:rPrChange w:id="222" w:author="JJ Liu" w:date="2019-11-26T01:22:00Z">
              <w:rPr>
                <w:rFonts w:eastAsiaTheme="minorEastAsia"/>
              </w:rPr>
            </w:rPrChange>
          </w:rPr>
          <w:t>Results page displays dynamic statistics about the uploaded file, heatmap classification of the data and an interactive geospatial view of the predictions.</w:t>
        </w:r>
      </w:ins>
      <w:r w:rsidR="00624AD9" w:rsidRPr="00833C99">
        <w:rPr>
          <w:rFonts w:eastAsiaTheme="minorEastAsia"/>
          <w:sz w:val="24"/>
          <w:szCs w:val="24"/>
          <w:rPrChange w:id="223" w:author="Marcus Salouk" w:date="2019-11-25T09:21:00Z">
            <w:rPr>
              <w:rFonts w:eastAsiaTheme="minorEastAsia"/>
            </w:rPr>
          </w:rPrChange>
        </w:rPr>
        <w:br w:type="page"/>
      </w:r>
    </w:p>
    <w:p w14:paraId="499BBC54" w14:textId="77363828" w:rsidR="00312D1D" w:rsidRPr="00312D1D" w:rsidRDefault="00312D1D" w:rsidP="7199BB02">
      <w:pPr>
        <w:rPr>
          <w:rFonts w:eastAsiaTheme="minorEastAsia"/>
          <w:b/>
          <w:bCs/>
          <w:sz w:val="24"/>
          <w:szCs w:val="24"/>
        </w:rPr>
      </w:pPr>
      <w:r w:rsidRPr="00312D1D">
        <w:rPr>
          <w:rFonts w:eastAsiaTheme="minorEastAsia"/>
          <w:b/>
          <w:bCs/>
          <w:sz w:val="24"/>
          <w:szCs w:val="24"/>
        </w:rPr>
        <w:lastRenderedPageBreak/>
        <w:t>[6] Testbed Description</w:t>
      </w:r>
    </w:p>
    <w:p w14:paraId="4FBACD47" w14:textId="7A3FB7E0" w:rsidR="00312D1D" w:rsidRDefault="002A70B5" w:rsidP="7199BB02">
      <w:pPr>
        <w:rPr>
          <w:rFonts w:eastAsiaTheme="minorEastAsia"/>
          <w:sz w:val="24"/>
          <w:szCs w:val="24"/>
        </w:rPr>
      </w:pPr>
      <w:r>
        <w:rPr>
          <w:rFonts w:eastAsiaTheme="minorEastAsia"/>
          <w:sz w:val="24"/>
          <w:szCs w:val="24"/>
        </w:rPr>
        <w:t>The k</w:t>
      </w:r>
      <w:r w:rsidR="00263C31">
        <w:rPr>
          <w:rFonts w:eastAsiaTheme="minorEastAsia"/>
          <w:sz w:val="24"/>
          <w:szCs w:val="24"/>
        </w:rPr>
        <w:t xml:space="preserve">ey questions addressed during </w:t>
      </w:r>
      <w:r>
        <w:rPr>
          <w:rFonts w:eastAsiaTheme="minorEastAsia"/>
          <w:sz w:val="24"/>
          <w:szCs w:val="24"/>
        </w:rPr>
        <w:t>experimentation</w:t>
      </w:r>
      <w:r w:rsidR="00263C31">
        <w:rPr>
          <w:rFonts w:eastAsiaTheme="minorEastAsia"/>
          <w:sz w:val="24"/>
          <w:szCs w:val="24"/>
        </w:rPr>
        <w:t xml:space="preserve"> include:</w:t>
      </w:r>
    </w:p>
    <w:tbl>
      <w:tblPr>
        <w:tblStyle w:val="TableGrid"/>
        <w:tblW w:w="0" w:type="auto"/>
        <w:tblLook w:val="04A0" w:firstRow="1" w:lastRow="0" w:firstColumn="1" w:lastColumn="0" w:noHBand="0" w:noVBand="1"/>
      </w:tblPr>
      <w:tblGrid>
        <w:gridCol w:w="2547"/>
        <w:gridCol w:w="6469"/>
      </w:tblGrid>
      <w:tr w:rsidR="00263C31" w14:paraId="0A87337B" w14:textId="77777777" w:rsidTr="57A413C9">
        <w:tc>
          <w:tcPr>
            <w:tcW w:w="2547" w:type="dxa"/>
            <w:shd w:val="clear" w:color="auto" w:fill="E7E6E6" w:themeFill="background2"/>
          </w:tcPr>
          <w:p w14:paraId="4DAAD229" w14:textId="6085C9A1" w:rsidR="00263C31" w:rsidRPr="00263C31" w:rsidRDefault="00263C31" w:rsidP="00263C31">
            <w:pPr>
              <w:jc w:val="center"/>
              <w:rPr>
                <w:rFonts w:eastAsiaTheme="minorEastAsia"/>
                <w:b/>
                <w:bCs/>
                <w:sz w:val="24"/>
                <w:szCs w:val="24"/>
              </w:rPr>
            </w:pPr>
            <w:r w:rsidRPr="00263C31">
              <w:rPr>
                <w:rFonts w:eastAsiaTheme="minorEastAsia"/>
                <w:b/>
                <w:bCs/>
                <w:sz w:val="24"/>
                <w:szCs w:val="24"/>
              </w:rPr>
              <w:t>Key Question</w:t>
            </w:r>
            <w:r>
              <w:rPr>
                <w:rFonts w:eastAsiaTheme="minorEastAsia"/>
                <w:b/>
                <w:bCs/>
                <w:sz w:val="24"/>
                <w:szCs w:val="24"/>
              </w:rPr>
              <w:t>s</w:t>
            </w:r>
          </w:p>
        </w:tc>
        <w:tc>
          <w:tcPr>
            <w:tcW w:w="6469" w:type="dxa"/>
            <w:shd w:val="clear" w:color="auto" w:fill="E7E6E6" w:themeFill="background2"/>
          </w:tcPr>
          <w:p w14:paraId="2D4D5373" w14:textId="72974ABC" w:rsidR="00263C31" w:rsidRPr="00263C31" w:rsidRDefault="00263C31" w:rsidP="00263C31">
            <w:pPr>
              <w:jc w:val="center"/>
              <w:rPr>
                <w:rFonts w:eastAsiaTheme="minorEastAsia"/>
                <w:b/>
                <w:bCs/>
                <w:sz w:val="24"/>
                <w:szCs w:val="24"/>
              </w:rPr>
            </w:pPr>
            <w:r w:rsidRPr="00263C31">
              <w:rPr>
                <w:rFonts w:eastAsiaTheme="minorEastAsia"/>
                <w:b/>
                <w:bCs/>
                <w:sz w:val="24"/>
                <w:szCs w:val="24"/>
              </w:rPr>
              <w:t>Considerations</w:t>
            </w:r>
          </w:p>
        </w:tc>
      </w:tr>
      <w:tr w:rsidR="00263C31" w14:paraId="7E08A205" w14:textId="77777777" w:rsidTr="57A413C9">
        <w:tc>
          <w:tcPr>
            <w:tcW w:w="2547" w:type="dxa"/>
          </w:tcPr>
          <w:p w14:paraId="7FCE9AD8" w14:textId="5307E7BD" w:rsidR="00263C31" w:rsidRDefault="00263C31" w:rsidP="7199BB02">
            <w:pPr>
              <w:rPr>
                <w:rFonts w:eastAsiaTheme="minorEastAsia"/>
                <w:sz w:val="24"/>
                <w:szCs w:val="24"/>
              </w:rPr>
            </w:pPr>
            <w:r w:rsidRPr="00263C31">
              <w:rPr>
                <w:rFonts w:eastAsiaTheme="minorEastAsia"/>
                <w:sz w:val="24"/>
                <w:szCs w:val="24"/>
              </w:rPr>
              <w:t>Most meaningful response variables</w:t>
            </w:r>
          </w:p>
        </w:tc>
        <w:tc>
          <w:tcPr>
            <w:tcW w:w="6469" w:type="dxa"/>
          </w:tcPr>
          <w:p w14:paraId="5FFD76CD" w14:textId="2EB69A43" w:rsidR="00263C31" w:rsidRDefault="00263C31" w:rsidP="7199BB02">
            <w:pPr>
              <w:rPr>
                <w:rFonts w:eastAsiaTheme="minorEastAsia"/>
                <w:sz w:val="24"/>
                <w:szCs w:val="24"/>
              </w:rPr>
            </w:pPr>
            <w:r>
              <w:rPr>
                <w:rFonts w:eastAsiaTheme="minorEastAsia"/>
                <w:sz w:val="24"/>
                <w:szCs w:val="24"/>
              </w:rPr>
              <w:t xml:space="preserve">Which variables best serve as the </w:t>
            </w:r>
            <w:r w:rsidR="00C366D5">
              <w:rPr>
                <w:rFonts w:eastAsiaTheme="minorEastAsia"/>
                <w:sz w:val="24"/>
                <w:szCs w:val="24"/>
              </w:rPr>
              <w:t>dependent variables:</w:t>
            </w:r>
          </w:p>
          <w:p w14:paraId="4121B1FD" w14:textId="04DE174A" w:rsidR="00C366D5" w:rsidRPr="00C366D5" w:rsidRDefault="00C366D5" w:rsidP="00FE60B8">
            <w:pPr>
              <w:pStyle w:val="ListParagraph"/>
              <w:numPr>
                <w:ilvl w:val="0"/>
                <w:numId w:val="15"/>
              </w:numPr>
              <w:rPr>
                <w:rFonts w:eastAsiaTheme="minorEastAsia"/>
                <w:sz w:val="24"/>
                <w:szCs w:val="24"/>
              </w:rPr>
            </w:pPr>
            <w:r w:rsidRPr="00C366D5">
              <w:rPr>
                <w:rFonts w:eastAsiaTheme="minorEastAsia"/>
                <w:sz w:val="24"/>
                <w:szCs w:val="24"/>
              </w:rPr>
              <w:t>Track geometry measures</w:t>
            </w:r>
            <w:r w:rsidR="00C21175">
              <w:rPr>
                <w:rFonts w:eastAsiaTheme="minorEastAsia"/>
                <w:sz w:val="24"/>
                <w:szCs w:val="24"/>
              </w:rPr>
              <w:t xml:space="preserve"> (i.e. “Combined”)</w:t>
            </w:r>
          </w:p>
          <w:p w14:paraId="34175445" w14:textId="46B6C59D" w:rsidR="00C366D5" w:rsidRPr="00C366D5" w:rsidRDefault="00C366D5" w:rsidP="00FE60B8">
            <w:pPr>
              <w:pStyle w:val="ListParagraph"/>
              <w:numPr>
                <w:ilvl w:val="0"/>
                <w:numId w:val="15"/>
              </w:numPr>
              <w:rPr>
                <w:rFonts w:eastAsiaTheme="minorEastAsia"/>
                <w:sz w:val="24"/>
                <w:szCs w:val="24"/>
              </w:rPr>
            </w:pPr>
            <w:r w:rsidRPr="00C366D5">
              <w:rPr>
                <w:rFonts w:eastAsiaTheme="minorEastAsia"/>
                <w:sz w:val="24"/>
                <w:szCs w:val="24"/>
              </w:rPr>
              <w:t xml:space="preserve">Maintenance requirement </w:t>
            </w:r>
          </w:p>
        </w:tc>
      </w:tr>
      <w:tr w:rsidR="00C21175" w14:paraId="07F4D435" w14:textId="77777777" w:rsidTr="57A413C9">
        <w:tc>
          <w:tcPr>
            <w:tcW w:w="2547" w:type="dxa"/>
          </w:tcPr>
          <w:p w14:paraId="30168ED8" w14:textId="4F369F1D" w:rsidR="00C21175" w:rsidRPr="00263C31" w:rsidRDefault="00782B37" w:rsidP="7199BB02">
            <w:pPr>
              <w:rPr>
                <w:rFonts w:eastAsiaTheme="minorEastAsia"/>
                <w:sz w:val="24"/>
                <w:szCs w:val="24"/>
              </w:rPr>
            </w:pPr>
            <w:r>
              <w:rPr>
                <w:rFonts w:eastAsiaTheme="minorEastAsia"/>
                <w:sz w:val="24"/>
                <w:szCs w:val="24"/>
              </w:rPr>
              <w:t>Dataset a</w:t>
            </w:r>
            <w:r w:rsidR="00C21175">
              <w:rPr>
                <w:rFonts w:eastAsiaTheme="minorEastAsia"/>
                <w:sz w:val="24"/>
                <w:szCs w:val="24"/>
              </w:rPr>
              <w:t xml:space="preserve">lignment and </w:t>
            </w:r>
            <w:r>
              <w:rPr>
                <w:rFonts w:eastAsiaTheme="minorEastAsia"/>
                <w:sz w:val="24"/>
                <w:szCs w:val="24"/>
              </w:rPr>
              <w:t xml:space="preserve">statistical </w:t>
            </w:r>
            <w:r w:rsidR="00C21175">
              <w:rPr>
                <w:rFonts w:eastAsiaTheme="minorEastAsia"/>
                <w:sz w:val="24"/>
                <w:szCs w:val="24"/>
              </w:rPr>
              <w:t>analysis</w:t>
            </w:r>
          </w:p>
        </w:tc>
        <w:tc>
          <w:tcPr>
            <w:tcW w:w="6469" w:type="dxa"/>
          </w:tcPr>
          <w:p w14:paraId="2A61CA32" w14:textId="59689E49" w:rsidR="00C21175" w:rsidRPr="00C21175" w:rsidRDefault="00C21175" w:rsidP="00FE60B8">
            <w:pPr>
              <w:pStyle w:val="ListParagraph"/>
              <w:numPr>
                <w:ilvl w:val="0"/>
                <w:numId w:val="15"/>
              </w:numPr>
              <w:rPr>
                <w:rFonts w:eastAsiaTheme="minorEastAsia"/>
                <w:sz w:val="24"/>
                <w:szCs w:val="24"/>
              </w:rPr>
            </w:pPr>
            <w:r w:rsidRPr="00C21175">
              <w:rPr>
                <w:rFonts w:eastAsiaTheme="minorEastAsia"/>
                <w:sz w:val="24"/>
                <w:szCs w:val="24"/>
              </w:rPr>
              <w:t xml:space="preserve">Can different datasets be effectively aligned using semi-static features? </w:t>
            </w:r>
          </w:p>
          <w:p w14:paraId="6C72B774" w14:textId="0A0BBA4F" w:rsidR="00C21175" w:rsidRPr="00C21175" w:rsidRDefault="00C21175" w:rsidP="00FE60B8">
            <w:pPr>
              <w:pStyle w:val="ListParagraph"/>
              <w:numPr>
                <w:ilvl w:val="0"/>
                <w:numId w:val="15"/>
              </w:numPr>
              <w:rPr>
                <w:rFonts w:eastAsiaTheme="minorEastAsia"/>
                <w:sz w:val="24"/>
                <w:szCs w:val="24"/>
              </w:rPr>
            </w:pPr>
            <w:r w:rsidRPr="00C21175">
              <w:rPr>
                <w:rFonts w:eastAsiaTheme="minorEastAsia"/>
                <w:sz w:val="24"/>
                <w:szCs w:val="24"/>
              </w:rPr>
              <w:t xml:space="preserve">Can the distribution of the target variable be effectively estimated? </w:t>
            </w:r>
          </w:p>
        </w:tc>
      </w:tr>
      <w:tr w:rsidR="00BF2989" w14:paraId="68C139E1" w14:textId="77777777" w:rsidTr="57A413C9">
        <w:tc>
          <w:tcPr>
            <w:tcW w:w="2547" w:type="dxa"/>
          </w:tcPr>
          <w:p w14:paraId="4BACD6F0" w14:textId="0C5C2458" w:rsidR="00BF2989" w:rsidRDefault="00BF2989" w:rsidP="7199BB02">
            <w:pPr>
              <w:rPr>
                <w:rFonts w:eastAsiaTheme="minorEastAsia"/>
                <w:sz w:val="24"/>
                <w:szCs w:val="24"/>
              </w:rPr>
            </w:pPr>
            <w:r>
              <w:rPr>
                <w:rFonts w:eastAsiaTheme="minorEastAsia"/>
                <w:sz w:val="24"/>
                <w:szCs w:val="24"/>
              </w:rPr>
              <w:t>Baseline prediction accuracy</w:t>
            </w:r>
          </w:p>
        </w:tc>
        <w:tc>
          <w:tcPr>
            <w:tcW w:w="6469" w:type="dxa"/>
          </w:tcPr>
          <w:p w14:paraId="40BE8A02" w14:textId="5D41D8DD" w:rsidR="00BF2989" w:rsidRPr="00C366D5" w:rsidRDefault="00BF2989" w:rsidP="00FE60B8">
            <w:pPr>
              <w:pStyle w:val="ListParagraph"/>
              <w:numPr>
                <w:ilvl w:val="0"/>
                <w:numId w:val="16"/>
              </w:numPr>
              <w:rPr>
                <w:rFonts w:eastAsiaTheme="minorEastAsia"/>
                <w:sz w:val="24"/>
                <w:szCs w:val="24"/>
              </w:rPr>
            </w:pPr>
            <w:r>
              <w:rPr>
                <w:rFonts w:eastAsiaTheme="minorEastAsia"/>
                <w:sz w:val="24"/>
                <w:szCs w:val="24"/>
              </w:rPr>
              <w:t xml:space="preserve">What is the baseline predictive performance of the non-machine learning methods (i.e. what could </w:t>
            </w:r>
            <w:r w:rsidR="004E536F">
              <w:rPr>
                <w:rFonts w:eastAsiaTheme="minorEastAsia"/>
                <w:sz w:val="24"/>
                <w:szCs w:val="24"/>
              </w:rPr>
              <w:t>Q</w:t>
            </w:r>
            <w:r>
              <w:rPr>
                <w:rFonts w:eastAsiaTheme="minorEastAsia"/>
                <w:sz w:val="24"/>
                <w:szCs w:val="24"/>
              </w:rPr>
              <w:t>R expect to achieve without applying machine learning)?</w:t>
            </w:r>
          </w:p>
        </w:tc>
      </w:tr>
      <w:tr w:rsidR="00263C31" w14:paraId="55CCD0C6" w14:textId="77777777" w:rsidTr="57A413C9">
        <w:tc>
          <w:tcPr>
            <w:tcW w:w="2547" w:type="dxa"/>
          </w:tcPr>
          <w:p w14:paraId="2C3C9A8B" w14:textId="36D045F9" w:rsidR="00263C31" w:rsidRDefault="00263C31" w:rsidP="7199BB02">
            <w:pPr>
              <w:rPr>
                <w:rFonts w:eastAsiaTheme="minorEastAsia"/>
                <w:sz w:val="24"/>
                <w:szCs w:val="24"/>
              </w:rPr>
            </w:pPr>
            <w:r>
              <w:rPr>
                <w:rFonts w:eastAsiaTheme="minorEastAsia"/>
                <w:sz w:val="24"/>
                <w:szCs w:val="24"/>
              </w:rPr>
              <w:t>Validity of features</w:t>
            </w:r>
          </w:p>
        </w:tc>
        <w:tc>
          <w:tcPr>
            <w:tcW w:w="6469" w:type="dxa"/>
          </w:tcPr>
          <w:p w14:paraId="47108AB0" w14:textId="3BCA4C15" w:rsidR="00263C31" w:rsidRPr="00C366D5" w:rsidRDefault="00C366D5" w:rsidP="00FE60B8">
            <w:pPr>
              <w:pStyle w:val="ListParagraph"/>
              <w:numPr>
                <w:ilvl w:val="0"/>
                <w:numId w:val="16"/>
              </w:numPr>
              <w:rPr>
                <w:rFonts w:eastAsiaTheme="minorEastAsia"/>
                <w:sz w:val="24"/>
                <w:szCs w:val="24"/>
              </w:rPr>
            </w:pPr>
            <w:r w:rsidRPr="00C366D5">
              <w:rPr>
                <w:rFonts w:eastAsiaTheme="minorEastAsia"/>
                <w:sz w:val="24"/>
                <w:szCs w:val="24"/>
              </w:rPr>
              <w:t>Which features explain variance in the response</w:t>
            </w:r>
            <w:r w:rsidR="00017FDD">
              <w:rPr>
                <w:rFonts w:eastAsiaTheme="minorEastAsia"/>
                <w:sz w:val="24"/>
                <w:szCs w:val="24"/>
              </w:rPr>
              <w:t xml:space="preserve"> variables</w:t>
            </w:r>
            <w:r w:rsidRPr="00C366D5">
              <w:rPr>
                <w:rFonts w:eastAsiaTheme="minorEastAsia"/>
                <w:sz w:val="24"/>
                <w:szCs w:val="24"/>
              </w:rPr>
              <w:t>?</w:t>
            </w:r>
          </w:p>
          <w:p w14:paraId="5F878656" w14:textId="5D876B4A" w:rsidR="00C366D5" w:rsidRDefault="00C366D5" w:rsidP="00FE60B8">
            <w:pPr>
              <w:pStyle w:val="ListParagraph"/>
              <w:numPr>
                <w:ilvl w:val="0"/>
                <w:numId w:val="16"/>
              </w:numPr>
              <w:rPr>
                <w:rFonts w:eastAsiaTheme="minorEastAsia"/>
                <w:sz w:val="24"/>
                <w:szCs w:val="24"/>
              </w:rPr>
            </w:pPr>
            <w:r w:rsidRPr="00C366D5">
              <w:rPr>
                <w:rFonts w:eastAsiaTheme="minorEastAsia"/>
                <w:sz w:val="24"/>
                <w:szCs w:val="24"/>
              </w:rPr>
              <w:t xml:space="preserve">Are </w:t>
            </w:r>
            <w:r w:rsidR="00017FDD">
              <w:rPr>
                <w:rFonts w:eastAsiaTheme="minorEastAsia"/>
                <w:sz w:val="24"/>
                <w:szCs w:val="24"/>
              </w:rPr>
              <w:t xml:space="preserve">there highly correlated </w:t>
            </w:r>
            <w:r w:rsidRPr="00C366D5">
              <w:rPr>
                <w:rFonts w:eastAsiaTheme="minorEastAsia"/>
                <w:sz w:val="24"/>
                <w:szCs w:val="24"/>
              </w:rPr>
              <w:t xml:space="preserve">predictors </w:t>
            </w:r>
            <w:r w:rsidR="00017FDD">
              <w:rPr>
                <w:rFonts w:eastAsiaTheme="minorEastAsia"/>
                <w:sz w:val="24"/>
                <w:szCs w:val="24"/>
              </w:rPr>
              <w:t>that need to be removed</w:t>
            </w:r>
            <w:r w:rsidRPr="00C366D5">
              <w:rPr>
                <w:rFonts w:eastAsiaTheme="minorEastAsia"/>
                <w:sz w:val="24"/>
                <w:szCs w:val="24"/>
              </w:rPr>
              <w:t>?</w:t>
            </w:r>
          </w:p>
          <w:p w14:paraId="2C01A2BC" w14:textId="4E8271D9" w:rsidR="00E13582" w:rsidRPr="00C366D5" w:rsidRDefault="00E13582" w:rsidP="00FE60B8">
            <w:pPr>
              <w:pStyle w:val="ListParagraph"/>
              <w:numPr>
                <w:ilvl w:val="0"/>
                <w:numId w:val="16"/>
              </w:numPr>
              <w:rPr>
                <w:rFonts w:eastAsiaTheme="minorEastAsia"/>
                <w:sz w:val="24"/>
                <w:szCs w:val="24"/>
              </w:rPr>
            </w:pPr>
            <w:r>
              <w:rPr>
                <w:rFonts w:eastAsiaTheme="minorEastAsia"/>
                <w:sz w:val="24"/>
                <w:szCs w:val="24"/>
              </w:rPr>
              <w:t xml:space="preserve">Should feature reduction be performed (e.g. </w:t>
            </w:r>
            <w:r w:rsidR="00C21175">
              <w:rPr>
                <w:rFonts w:eastAsiaTheme="minorEastAsia"/>
                <w:sz w:val="24"/>
                <w:szCs w:val="24"/>
              </w:rPr>
              <w:t>LASSO</w:t>
            </w:r>
            <w:r>
              <w:rPr>
                <w:rFonts w:eastAsiaTheme="minorEastAsia"/>
                <w:sz w:val="24"/>
                <w:szCs w:val="24"/>
              </w:rPr>
              <w:t>)</w:t>
            </w:r>
            <w:r w:rsidR="00C21175">
              <w:rPr>
                <w:rFonts w:eastAsiaTheme="minorEastAsia"/>
                <w:sz w:val="24"/>
                <w:szCs w:val="24"/>
              </w:rPr>
              <w:t>?</w:t>
            </w:r>
          </w:p>
        </w:tc>
      </w:tr>
      <w:tr w:rsidR="00263C31" w14:paraId="4F05BAB7" w14:textId="77777777" w:rsidTr="57A413C9">
        <w:tc>
          <w:tcPr>
            <w:tcW w:w="2547" w:type="dxa"/>
          </w:tcPr>
          <w:p w14:paraId="2D722AE6" w14:textId="740887E9" w:rsidR="00263C31" w:rsidRDefault="00263C31" w:rsidP="7199BB02">
            <w:pPr>
              <w:rPr>
                <w:rFonts w:eastAsiaTheme="minorEastAsia"/>
                <w:sz w:val="24"/>
                <w:szCs w:val="24"/>
              </w:rPr>
            </w:pPr>
            <w:r>
              <w:rPr>
                <w:rFonts w:eastAsiaTheme="minorEastAsia"/>
                <w:sz w:val="24"/>
                <w:szCs w:val="24"/>
              </w:rPr>
              <w:t>Predictive power of the models</w:t>
            </w:r>
          </w:p>
        </w:tc>
        <w:tc>
          <w:tcPr>
            <w:tcW w:w="6469" w:type="dxa"/>
          </w:tcPr>
          <w:p w14:paraId="058862E4" w14:textId="4FB4FE40" w:rsidR="00C21175" w:rsidRDefault="00C21175" w:rsidP="00FE60B8">
            <w:pPr>
              <w:pStyle w:val="ListParagraph"/>
              <w:numPr>
                <w:ilvl w:val="0"/>
                <w:numId w:val="17"/>
              </w:numPr>
              <w:rPr>
                <w:rFonts w:eastAsiaTheme="minorEastAsia"/>
                <w:sz w:val="24"/>
                <w:szCs w:val="24"/>
              </w:rPr>
            </w:pPr>
            <w:r>
              <w:rPr>
                <w:rFonts w:eastAsiaTheme="minorEastAsia"/>
                <w:sz w:val="24"/>
                <w:szCs w:val="24"/>
              </w:rPr>
              <w:t>Do the machine learning models provide any predictive benefit over the baseline?</w:t>
            </w:r>
          </w:p>
          <w:p w14:paraId="0FE493C6" w14:textId="5735B32C" w:rsidR="00F9787C" w:rsidRPr="00E13582" w:rsidRDefault="00F9787C" w:rsidP="00FE60B8">
            <w:pPr>
              <w:pStyle w:val="ListParagraph"/>
              <w:numPr>
                <w:ilvl w:val="0"/>
                <w:numId w:val="17"/>
              </w:numPr>
              <w:rPr>
                <w:rFonts w:eastAsiaTheme="minorEastAsia"/>
                <w:sz w:val="24"/>
                <w:szCs w:val="24"/>
              </w:rPr>
            </w:pPr>
            <w:r>
              <w:rPr>
                <w:rFonts w:eastAsiaTheme="minorEastAsia"/>
                <w:sz w:val="24"/>
                <w:szCs w:val="24"/>
              </w:rPr>
              <w:t>What is the test/cross validation errors of the models?</w:t>
            </w:r>
          </w:p>
        </w:tc>
      </w:tr>
      <w:tr w:rsidR="00263C31" w14:paraId="49827C00" w14:textId="77777777" w:rsidTr="004F76B0">
        <w:tc>
          <w:tcPr>
            <w:tcW w:w="2547" w:type="dxa"/>
          </w:tcPr>
          <w:p w14:paraId="29D8E9A1" w14:textId="3F5865AF" w:rsidR="00263C31" w:rsidRDefault="00263C31" w:rsidP="7199BB02">
            <w:pPr>
              <w:rPr>
                <w:rFonts w:eastAsiaTheme="minorEastAsia"/>
                <w:sz w:val="24"/>
                <w:szCs w:val="24"/>
              </w:rPr>
            </w:pPr>
            <w:r>
              <w:rPr>
                <w:rFonts w:eastAsiaTheme="minorEastAsia"/>
                <w:sz w:val="24"/>
                <w:szCs w:val="24"/>
              </w:rPr>
              <w:t>Preferred model(s)</w:t>
            </w:r>
          </w:p>
        </w:tc>
        <w:tc>
          <w:tcPr>
            <w:tcW w:w="6469" w:type="dxa"/>
            <w:shd w:val="clear" w:color="auto" w:fill="auto"/>
          </w:tcPr>
          <w:p w14:paraId="5B3978D4" w14:textId="33C150DD" w:rsidR="00263C31" w:rsidRPr="00093166" w:rsidRDefault="00E13582" w:rsidP="00FE60B8">
            <w:pPr>
              <w:pStyle w:val="ListParagraph"/>
              <w:numPr>
                <w:ilvl w:val="0"/>
                <w:numId w:val="18"/>
              </w:numPr>
              <w:rPr>
                <w:rFonts w:eastAsiaTheme="minorEastAsia"/>
                <w:sz w:val="24"/>
                <w:szCs w:val="24"/>
              </w:rPr>
            </w:pPr>
            <w:r w:rsidRPr="00093166">
              <w:rPr>
                <w:rFonts w:eastAsiaTheme="minorEastAsia"/>
                <w:sz w:val="24"/>
                <w:szCs w:val="24"/>
              </w:rPr>
              <w:t xml:space="preserve">Which model is preferred </w:t>
            </w:r>
            <w:proofErr w:type="spellStart"/>
            <w:r w:rsidRPr="00093166">
              <w:rPr>
                <w:rFonts w:eastAsiaTheme="minorEastAsia"/>
                <w:sz w:val="24"/>
                <w:szCs w:val="24"/>
              </w:rPr>
              <w:t>wrt</w:t>
            </w:r>
            <w:proofErr w:type="spellEnd"/>
            <w:r w:rsidRPr="00093166">
              <w:rPr>
                <w:rFonts w:eastAsiaTheme="minorEastAsia"/>
                <w:sz w:val="24"/>
                <w:szCs w:val="24"/>
              </w:rPr>
              <w:t xml:space="preserve"> predictive power?</w:t>
            </w:r>
          </w:p>
          <w:p w14:paraId="01879597" w14:textId="7F5DD6CB" w:rsidR="00093166" w:rsidRPr="00093166" w:rsidRDefault="00E13582" w:rsidP="00FE60B8">
            <w:pPr>
              <w:pStyle w:val="ListParagraph"/>
              <w:numPr>
                <w:ilvl w:val="0"/>
                <w:numId w:val="18"/>
              </w:numPr>
              <w:rPr>
                <w:rFonts w:eastAsiaTheme="minorEastAsia"/>
                <w:sz w:val="24"/>
                <w:szCs w:val="24"/>
              </w:rPr>
            </w:pPr>
            <w:r w:rsidRPr="00093166">
              <w:rPr>
                <w:rFonts w:eastAsiaTheme="minorEastAsia"/>
                <w:sz w:val="24"/>
                <w:szCs w:val="24"/>
              </w:rPr>
              <w:t xml:space="preserve">Which model is preferred </w:t>
            </w:r>
            <w:proofErr w:type="spellStart"/>
            <w:r w:rsidRPr="00093166">
              <w:rPr>
                <w:rFonts w:eastAsiaTheme="minorEastAsia"/>
                <w:sz w:val="24"/>
                <w:szCs w:val="24"/>
              </w:rPr>
              <w:t>wrt</w:t>
            </w:r>
            <w:proofErr w:type="spellEnd"/>
            <w:r w:rsidRPr="00093166">
              <w:rPr>
                <w:rFonts w:eastAsiaTheme="minorEastAsia"/>
                <w:sz w:val="24"/>
                <w:szCs w:val="24"/>
              </w:rPr>
              <w:t xml:space="preserve"> communicability </w:t>
            </w:r>
            <w:r w:rsidR="00093166" w:rsidRPr="00093166">
              <w:rPr>
                <w:rFonts w:eastAsiaTheme="minorEastAsia"/>
                <w:sz w:val="24"/>
                <w:szCs w:val="24"/>
              </w:rPr>
              <w:t>(e.g. to management</w:t>
            </w:r>
            <w:r w:rsidR="00F0348C" w:rsidRPr="00093166">
              <w:rPr>
                <w:rFonts w:eastAsiaTheme="minorEastAsia"/>
                <w:sz w:val="24"/>
                <w:szCs w:val="24"/>
              </w:rPr>
              <w:t>)?</w:t>
            </w:r>
          </w:p>
        </w:tc>
      </w:tr>
      <w:tr w:rsidR="00637905" w14:paraId="123376E4" w14:textId="77777777" w:rsidTr="004F76B0">
        <w:tc>
          <w:tcPr>
            <w:tcW w:w="2547" w:type="dxa"/>
          </w:tcPr>
          <w:p w14:paraId="609D9969" w14:textId="649D1D58" w:rsidR="00637905" w:rsidRDefault="00637905" w:rsidP="7199BB02">
            <w:pPr>
              <w:rPr>
                <w:rFonts w:eastAsiaTheme="minorEastAsia"/>
                <w:sz w:val="24"/>
                <w:szCs w:val="24"/>
              </w:rPr>
            </w:pPr>
            <w:r>
              <w:rPr>
                <w:rFonts w:eastAsiaTheme="minorEastAsia"/>
                <w:sz w:val="24"/>
                <w:szCs w:val="24"/>
              </w:rPr>
              <w:t>Feature transformation</w:t>
            </w:r>
          </w:p>
        </w:tc>
        <w:tc>
          <w:tcPr>
            <w:tcW w:w="6469" w:type="dxa"/>
            <w:shd w:val="clear" w:color="auto" w:fill="auto"/>
          </w:tcPr>
          <w:p w14:paraId="19133DB8" w14:textId="461CF19E" w:rsidR="00637905" w:rsidRPr="00093166" w:rsidRDefault="00637905" w:rsidP="00FE60B8">
            <w:pPr>
              <w:pStyle w:val="ListParagraph"/>
              <w:numPr>
                <w:ilvl w:val="0"/>
                <w:numId w:val="18"/>
              </w:numPr>
              <w:rPr>
                <w:rFonts w:eastAsiaTheme="minorEastAsia"/>
                <w:sz w:val="24"/>
                <w:szCs w:val="24"/>
              </w:rPr>
            </w:pPr>
            <w:r>
              <w:rPr>
                <w:rFonts w:eastAsiaTheme="minorEastAsia"/>
                <w:sz w:val="24"/>
                <w:szCs w:val="24"/>
              </w:rPr>
              <w:t>Can/should features in the prediction datasets be transformed to improve predictive accuracy?</w:t>
            </w:r>
          </w:p>
        </w:tc>
      </w:tr>
      <w:tr w:rsidR="00637905" w14:paraId="08CEA179" w14:textId="77777777" w:rsidTr="004F76B0">
        <w:tc>
          <w:tcPr>
            <w:tcW w:w="2547" w:type="dxa"/>
          </w:tcPr>
          <w:p w14:paraId="45D81CAE" w14:textId="122E7CA7" w:rsidR="00637905" w:rsidRDefault="00637905" w:rsidP="7199BB02">
            <w:pPr>
              <w:rPr>
                <w:rFonts w:eastAsiaTheme="minorEastAsia"/>
                <w:sz w:val="24"/>
                <w:szCs w:val="24"/>
              </w:rPr>
            </w:pPr>
            <w:r>
              <w:rPr>
                <w:rFonts w:eastAsiaTheme="minorEastAsia"/>
                <w:sz w:val="24"/>
                <w:szCs w:val="24"/>
              </w:rPr>
              <w:t>Longer-horizon predictions</w:t>
            </w:r>
          </w:p>
        </w:tc>
        <w:tc>
          <w:tcPr>
            <w:tcW w:w="6469" w:type="dxa"/>
            <w:shd w:val="clear" w:color="auto" w:fill="auto"/>
          </w:tcPr>
          <w:p w14:paraId="593EC75A" w14:textId="5872A13C" w:rsidR="00637905" w:rsidRDefault="00637905" w:rsidP="00FE60B8">
            <w:pPr>
              <w:pStyle w:val="ListParagraph"/>
              <w:numPr>
                <w:ilvl w:val="0"/>
                <w:numId w:val="18"/>
              </w:numPr>
              <w:rPr>
                <w:rFonts w:eastAsiaTheme="minorEastAsia"/>
                <w:sz w:val="24"/>
                <w:szCs w:val="24"/>
              </w:rPr>
            </w:pPr>
            <w:r w:rsidRPr="00637905">
              <w:rPr>
                <w:rFonts w:eastAsiaTheme="minorEastAsia"/>
                <w:sz w:val="24"/>
                <w:szCs w:val="24"/>
              </w:rPr>
              <w:t>Are the models effective in making prediction</w:t>
            </w:r>
            <w:r>
              <w:rPr>
                <w:rFonts w:eastAsiaTheme="minorEastAsia"/>
                <w:sz w:val="24"/>
                <w:szCs w:val="24"/>
              </w:rPr>
              <w:t>s</w:t>
            </w:r>
            <w:r w:rsidRPr="00637905">
              <w:rPr>
                <w:rFonts w:eastAsiaTheme="minorEastAsia"/>
                <w:sz w:val="24"/>
                <w:szCs w:val="24"/>
              </w:rPr>
              <w:t xml:space="preserve"> in longer-term horizons?</w:t>
            </w:r>
          </w:p>
          <w:p w14:paraId="0ED126EA" w14:textId="30D53466" w:rsidR="00637905" w:rsidRPr="00093166" w:rsidRDefault="00637905" w:rsidP="00FE60B8">
            <w:pPr>
              <w:pStyle w:val="ListParagraph"/>
              <w:numPr>
                <w:ilvl w:val="0"/>
                <w:numId w:val="18"/>
              </w:numPr>
              <w:rPr>
                <w:rFonts w:eastAsiaTheme="minorEastAsia"/>
                <w:sz w:val="24"/>
                <w:szCs w:val="24"/>
              </w:rPr>
            </w:pPr>
            <w:r>
              <w:rPr>
                <w:rFonts w:eastAsiaTheme="minorEastAsia"/>
                <w:sz w:val="24"/>
                <w:szCs w:val="24"/>
              </w:rPr>
              <w:t>Do the machine learning models outperform baseline predictions</w:t>
            </w:r>
            <w:r w:rsidR="000F328D">
              <w:rPr>
                <w:rFonts w:eastAsiaTheme="minorEastAsia"/>
                <w:sz w:val="24"/>
                <w:szCs w:val="24"/>
              </w:rPr>
              <w:t xml:space="preserve"> in longer-term horizons</w:t>
            </w:r>
            <w:r>
              <w:rPr>
                <w:rFonts w:eastAsiaTheme="minorEastAsia"/>
                <w:sz w:val="24"/>
                <w:szCs w:val="24"/>
              </w:rPr>
              <w:t>?</w:t>
            </w:r>
          </w:p>
        </w:tc>
      </w:tr>
      <w:tr w:rsidR="00263C31" w14:paraId="09B29C86" w14:textId="77777777" w:rsidTr="57A413C9">
        <w:tc>
          <w:tcPr>
            <w:tcW w:w="2547" w:type="dxa"/>
          </w:tcPr>
          <w:p w14:paraId="2DDBE40B" w14:textId="26B04FF6" w:rsidR="00263C31" w:rsidRDefault="00263C31" w:rsidP="7199BB02">
            <w:pPr>
              <w:rPr>
                <w:rFonts w:eastAsiaTheme="minorEastAsia"/>
                <w:sz w:val="24"/>
                <w:szCs w:val="24"/>
              </w:rPr>
            </w:pPr>
            <w:r>
              <w:rPr>
                <w:rFonts w:eastAsiaTheme="minorEastAsia"/>
                <w:sz w:val="24"/>
                <w:szCs w:val="24"/>
              </w:rPr>
              <w:t>Usability of visualisations</w:t>
            </w:r>
          </w:p>
        </w:tc>
        <w:tc>
          <w:tcPr>
            <w:tcW w:w="6469" w:type="dxa"/>
          </w:tcPr>
          <w:p w14:paraId="04375FAB" w14:textId="77777777" w:rsidR="00093166" w:rsidRPr="00093166" w:rsidRDefault="00093166" w:rsidP="00FE60B8">
            <w:pPr>
              <w:pStyle w:val="ListParagraph"/>
              <w:numPr>
                <w:ilvl w:val="0"/>
                <w:numId w:val="18"/>
              </w:numPr>
              <w:rPr>
                <w:rFonts w:eastAsiaTheme="minorEastAsia"/>
                <w:sz w:val="24"/>
                <w:szCs w:val="24"/>
              </w:rPr>
            </w:pPr>
            <w:r w:rsidRPr="00093166">
              <w:rPr>
                <w:rFonts w:eastAsiaTheme="minorEastAsia"/>
                <w:sz w:val="24"/>
                <w:szCs w:val="24"/>
              </w:rPr>
              <w:t xml:space="preserve">Are the visualisations meaningful to end-users </w:t>
            </w:r>
            <w:proofErr w:type="spellStart"/>
            <w:r w:rsidRPr="00093166">
              <w:rPr>
                <w:rFonts w:eastAsiaTheme="minorEastAsia"/>
                <w:sz w:val="24"/>
                <w:szCs w:val="24"/>
              </w:rPr>
              <w:t>wrt</w:t>
            </w:r>
            <w:proofErr w:type="spellEnd"/>
            <w:r w:rsidRPr="00093166">
              <w:rPr>
                <w:rFonts w:eastAsiaTheme="minorEastAsia"/>
                <w:sz w:val="24"/>
                <w:szCs w:val="24"/>
              </w:rPr>
              <w:t xml:space="preserve"> decision making?</w:t>
            </w:r>
          </w:p>
          <w:p w14:paraId="67C84958" w14:textId="02759044" w:rsidR="00093166" w:rsidRPr="00093166" w:rsidRDefault="00093166" w:rsidP="00FE60B8">
            <w:pPr>
              <w:pStyle w:val="ListParagraph"/>
              <w:numPr>
                <w:ilvl w:val="0"/>
                <w:numId w:val="18"/>
              </w:numPr>
              <w:rPr>
                <w:rFonts w:eastAsiaTheme="minorEastAsia"/>
                <w:sz w:val="24"/>
                <w:szCs w:val="24"/>
              </w:rPr>
            </w:pPr>
            <w:r w:rsidRPr="00093166">
              <w:rPr>
                <w:rFonts w:eastAsiaTheme="minorEastAsia"/>
                <w:sz w:val="24"/>
                <w:szCs w:val="24"/>
              </w:rPr>
              <w:t>Are the visualisations usable and “attractive” to users?</w:t>
            </w:r>
          </w:p>
        </w:tc>
      </w:tr>
      <w:tr w:rsidR="009B57CE" w14:paraId="2C240824" w14:textId="77777777" w:rsidTr="57A413C9">
        <w:tc>
          <w:tcPr>
            <w:tcW w:w="2547" w:type="dxa"/>
          </w:tcPr>
          <w:p w14:paraId="6D0E96F5" w14:textId="2CBEFA24" w:rsidR="009B57CE" w:rsidRDefault="009B57CE" w:rsidP="7199BB02">
            <w:pPr>
              <w:rPr>
                <w:rFonts w:eastAsiaTheme="minorEastAsia"/>
                <w:sz w:val="24"/>
                <w:szCs w:val="24"/>
              </w:rPr>
            </w:pPr>
            <w:r>
              <w:rPr>
                <w:rFonts w:eastAsiaTheme="minorEastAsia"/>
                <w:sz w:val="24"/>
                <w:szCs w:val="24"/>
              </w:rPr>
              <w:t>Future improvements</w:t>
            </w:r>
          </w:p>
        </w:tc>
        <w:tc>
          <w:tcPr>
            <w:tcW w:w="6469" w:type="dxa"/>
          </w:tcPr>
          <w:p w14:paraId="63C232CF" w14:textId="7E47F895" w:rsidR="009B57CE" w:rsidRPr="00093166" w:rsidRDefault="009B57CE" w:rsidP="00FE60B8">
            <w:pPr>
              <w:pStyle w:val="ListParagraph"/>
              <w:numPr>
                <w:ilvl w:val="0"/>
                <w:numId w:val="18"/>
              </w:numPr>
              <w:rPr>
                <w:rFonts w:eastAsiaTheme="minorEastAsia"/>
                <w:sz w:val="24"/>
                <w:szCs w:val="24"/>
              </w:rPr>
            </w:pPr>
            <w:r>
              <w:rPr>
                <w:rFonts w:eastAsiaTheme="minorEastAsia"/>
                <w:sz w:val="24"/>
                <w:szCs w:val="24"/>
              </w:rPr>
              <w:t>What additional improvements</w:t>
            </w:r>
            <w:r w:rsidR="00017FDD">
              <w:rPr>
                <w:rFonts w:eastAsiaTheme="minorEastAsia"/>
                <w:sz w:val="24"/>
                <w:szCs w:val="24"/>
              </w:rPr>
              <w:t>/extensions</w:t>
            </w:r>
            <w:r>
              <w:rPr>
                <w:rFonts w:eastAsiaTheme="minorEastAsia"/>
                <w:sz w:val="24"/>
                <w:szCs w:val="24"/>
              </w:rPr>
              <w:t xml:space="preserve"> could be made in the future?</w:t>
            </w:r>
          </w:p>
        </w:tc>
      </w:tr>
    </w:tbl>
    <w:p w14:paraId="67AB0259" w14:textId="21C9FED4" w:rsidR="00B77AF9" w:rsidRPr="00FF55D5" w:rsidRDefault="00FF55D5" w:rsidP="7199BB02">
      <w:pPr>
        <w:rPr>
          <w:rFonts w:eastAsiaTheme="minorEastAsia"/>
          <w:i/>
          <w:iCs/>
        </w:rPr>
      </w:pPr>
      <w:r w:rsidRPr="00FF55D5">
        <w:rPr>
          <w:rFonts w:eastAsiaTheme="minorEastAsia"/>
          <w:i/>
          <w:iCs/>
        </w:rPr>
        <w:t xml:space="preserve">Table </w:t>
      </w:r>
      <w:r w:rsidR="004E536F">
        <w:rPr>
          <w:rFonts w:eastAsiaTheme="minorEastAsia"/>
          <w:i/>
          <w:iCs/>
        </w:rPr>
        <w:t>5</w:t>
      </w:r>
      <w:r w:rsidRPr="00FF55D5">
        <w:rPr>
          <w:rFonts w:eastAsiaTheme="minorEastAsia"/>
          <w:i/>
          <w:iCs/>
        </w:rPr>
        <w:t>: testbed description</w:t>
      </w:r>
    </w:p>
    <w:p w14:paraId="4102654E" w14:textId="7F398483" w:rsidR="003F79CA" w:rsidRPr="008A4A31" w:rsidRDefault="003F79CA">
      <w:pPr>
        <w:rPr>
          <w:rFonts w:eastAsiaTheme="minorEastAsia"/>
          <w:b/>
          <w:bCs/>
          <w:sz w:val="8"/>
          <w:szCs w:val="8"/>
        </w:rPr>
      </w:pPr>
    </w:p>
    <w:p w14:paraId="7B824F7C" w14:textId="77777777" w:rsidR="009B22AA" w:rsidRDefault="009B22AA">
      <w:pPr>
        <w:rPr>
          <w:rFonts w:eastAsiaTheme="minorEastAsia"/>
          <w:b/>
          <w:bCs/>
          <w:sz w:val="24"/>
          <w:szCs w:val="24"/>
        </w:rPr>
      </w:pPr>
      <w:r>
        <w:rPr>
          <w:rFonts w:eastAsiaTheme="minorEastAsia"/>
          <w:b/>
          <w:bCs/>
          <w:sz w:val="24"/>
          <w:szCs w:val="24"/>
        </w:rPr>
        <w:br w:type="page"/>
      </w:r>
    </w:p>
    <w:p w14:paraId="08DAA020" w14:textId="07D46DBB" w:rsidR="00312D1D" w:rsidRPr="00312D1D" w:rsidRDefault="00312D1D" w:rsidP="7199BB02">
      <w:pPr>
        <w:rPr>
          <w:rFonts w:eastAsiaTheme="minorEastAsia"/>
          <w:b/>
          <w:bCs/>
          <w:sz w:val="24"/>
          <w:szCs w:val="24"/>
        </w:rPr>
      </w:pPr>
      <w:r w:rsidRPr="00312D1D">
        <w:rPr>
          <w:rFonts w:eastAsiaTheme="minorEastAsia"/>
          <w:b/>
          <w:bCs/>
          <w:sz w:val="24"/>
          <w:szCs w:val="24"/>
        </w:rPr>
        <w:lastRenderedPageBreak/>
        <w:t>[7] Experiments and Observations</w:t>
      </w:r>
    </w:p>
    <w:p w14:paraId="160B0DDF" w14:textId="78BAF183" w:rsidR="003B59C2" w:rsidRPr="003B59C2" w:rsidRDefault="00BC5F75" w:rsidP="003B59C2">
      <w:pPr>
        <w:rPr>
          <w:rFonts w:eastAsiaTheme="minorEastAsia"/>
          <w:b/>
          <w:bCs/>
          <w:sz w:val="24"/>
          <w:szCs w:val="24"/>
        </w:rPr>
      </w:pPr>
      <w:r>
        <w:rPr>
          <w:rFonts w:eastAsiaTheme="minorEastAsia"/>
          <w:b/>
          <w:bCs/>
          <w:sz w:val="24"/>
          <w:szCs w:val="24"/>
        </w:rPr>
        <w:t xml:space="preserve">[7.1] </w:t>
      </w:r>
      <w:r w:rsidR="00782B37">
        <w:rPr>
          <w:rFonts w:eastAsiaTheme="minorEastAsia"/>
          <w:b/>
          <w:bCs/>
          <w:sz w:val="24"/>
          <w:szCs w:val="24"/>
        </w:rPr>
        <w:t>Data</w:t>
      </w:r>
      <w:ins w:id="224" w:author="JJ Liu" w:date="2019-11-25T01:09:00Z">
        <w:r w:rsidR="004A3E29">
          <w:rPr>
            <w:rFonts w:eastAsiaTheme="minorEastAsia"/>
            <w:b/>
            <w:bCs/>
            <w:sz w:val="24"/>
            <w:szCs w:val="24"/>
          </w:rPr>
          <w:t xml:space="preserve"> </w:t>
        </w:r>
        <w:proofErr w:type="spellStart"/>
        <w:r w:rsidR="004A3E29">
          <w:rPr>
            <w:rFonts w:eastAsiaTheme="minorEastAsia"/>
            <w:b/>
            <w:bCs/>
            <w:sz w:val="24"/>
            <w:szCs w:val="24"/>
          </w:rPr>
          <w:t>preprocessing</w:t>
        </w:r>
      </w:ins>
      <w:proofErr w:type="spellEnd"/>
      <w:del w:id="225" w:author="JJ Liu" w:date="2019-11-25T01:09:00Z">
        <w:r w:rsidR="00782B37" w:rsidDel="004A3E29">
          <w:rPr>
            <w:rFonts w:eastAsiaTheme="minorEastAsia"/>
            <w:b/>
            <w:bCs/>
            <w:sz w:val="24"/>
            <w:szCs w:val="24"/>
          </w:rPr>
          <w:delText>set</w:delText>
        </w:r>
      </w:del>
      <w:r w:rsidR="00782B37">
        <w:rPr>
          <w:rFonts w:eastAsiaTheme="minorEastAsia"/>
          <w:b/>
          <w:bCs/>
          <w:sz w:val="24"/>
          <w:szCs w:val="24"/>
        </w:rPr>
        <w:t xml:space="preserve"> alignment and statistical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4926"/>
      </w:tblGrid>
      <w:tr w:rsidR="009B22AA" w14:paraId="5A8B7B2A" w14:textId="77777777" w:rsidTr="009B22AA">
        <w:tc>
          <w:tcPr>
            <w:tcW w:w="4090" w:type="dxa"/>
          </w:tcPr>
          <w:p w14:paraId="3D633E49" w14:textId="36D02354" w:rsidR="009B22AA" w:rsidRDefault="009B22AA" w:rsidP="003B59C2">
            <w:pPr>
              <w:rPr>
                <w:rFonts w:eastAsiaTheme="minorEastAsia"/>
                <w:sz w:val="24"/>
                <w:szCs w:val="24"/>
              </w:rPr>
            </w:pPr>
            <w:r w:rsidRPr="009B22AA">
              <w:rPr>
                <w:rFonts w:eastAsiaTheme="minorEastAsia"/>
                <w:sz w:val="24"/>
                <w:szCs w:val="24"/>
              </w:rPr>
              <w:t>For the C138 corridor of rail alone, 120 TRC files needed to be aligned and joined. The alignment was undertaken by locating the meterage offset that minimised the differences in standard deviations across the semi-static features “Gauge” and “Super”. Once aligned, the datasets were joined with other feature sets such as GPR, drainage points and work order history.</w:t>
            </w:r>
            <w:ins w:id="226" w:author="JJ Liu" w:date="2019-11-25T01:09:00Z">
              <w:r w:rsidR="004A3E29">
                <w:rPr>
                  <w:rFonts w:eastAsiaTheme="minorEastAsia"/>
                  <w:sz w:val="24"/>
                  <w:szCs w:val="24"/>
                </w:rPr>
                <w:t xml:space="preserve"> </w:t>
              </w:r>
            </w:ins>
          </w:p>
          <w:p w14:paraId="0A3A9FBC" w14:textId="0FD74352" w:rsidR="004A3E29" w:rsidDel="004A3E29" w:rsidRDefault="004A3E29" w:rsidP="003B59C2">
            <w:pPr>
              <w:rPr>
                <w:del w:id="227" w:author="JJ Liu" w:date="2019-11-25T01:10:00Z"/>
                <w:rFonts w:eastAsiaTheme="minorEastAsia"/>
                <w:sz w:val="24"/>
                <w:szCs w:val="24"/>
              </w:rPr>
            </w:pPr>
          </w:p>
          <w:p w14:paraId="04A06A72" w14:textId="77777777" w:rsidR="009B22AA" w:rsidRDefault="009B22AA" w:rsidP="003B59C2">
            <w:pPr>
              <w:rPr>
                <w:ins w:id="228" w:author="JJ Liu" w:date="2019-11-25T01:10:00Z"/>
                <w:rFonts w:eastAsiaTheme="minorEastAsia"/>
                <w:sz w:val="24"/>
                <w:szCs w:val="24"/>
              </w:rPr>
            </w:pPr>
            <w:r w:rsidRPr="009B22AA">
              <w:rPr>
                <w:rFonts w:eastAsiaTheme="minorEastAsia"/>
                <w:sz w:val="24"/>
                <w:szCs w:val="24"/>
              </w:rPr>
              <w:t xml:space="preserve">Figure </w:t>
            </w:r>
            <w:ins w:id="229" w:author="JJ Liu" w:date="2019-11-25T01:02:00Z">
              <w:r w:rsidR="004A3E29">
                <w:rPr>
                  <w:rFonts w:eastAsiaTheme="minorEastAsia"/>
                  <w:sz w:val="24"/>
                  <w:szCs w:val="24"/>
                </w:rPr>
                <w:t>7</w:t>
              </w:r>
            </w:ins>
            <w:del w:id="230" w:author="JJ Liu" w:date="2019-11-25T01:02:00Z">
              <w:r w:rsidRPr="009B22AA" w:rsidDel="004A3E29">
                <w:rPr>
                  <w:rFonts w:eastAsiaTheme="minorEastAsia"/>
                  <w:sz w:val="24"/>
                  <w:szCs w:val="24"/>
                </w:rPr>
                <w:delText>??</w:delText>
              </w:r>
            </w:del>
            <w:r w:rsidRPr="009B22AA">
              <w:rPr>
                <w:rFonts w:eastAsiaTheme="minorEastAsia"/>
                <w:sz w:val="24"/>
                <w:szCs w:val="24"/>
              </w:rPr>
              <w:t xml:space="preserve"> </w:t>
            </w:r>
            <w:r w:rsidR="00997089">
              <w:rPr>
                <w:rFonts w:eastAsiaTheme="minorEastAsia"/>
                <w:sz w:val="24"/>
                <w:szCs w:val="24"/>
              </w:rPr>
              <w:t>suggests</w:t>
            </w:r>
            <w:r w:rsidRPr="009B22AA">
              <w:rPr>
                <w:rFonts w:eastAsiaTheme="minorEastAsia"/>
                <w:sz w:val="24"/>
                <w:szCs w:val="24"/>
              </w:rPr>
              <w:t xml:space="preserve"> the alignment process appears robust</w:t>
            </w:r>
            <w:r>
              <w:rPr>
                <w:rFonts w:eastAsiaTheme="minorEastAsia"/>
                <w:sz w:val="24"/>
                <w:szCs w:val="24"/>
              </w:rPr>
              <w:t xml:space="preserve"> as there </w:t>
            </w:r>
            <w:r w:rsidR="00997089">
              <w:rPr>
                <w:rFonts w:eastAsiaTheme="minorEastAsia"/>
                <w:sz w:val="24"/>
                <w:szCs w:val="24"/>
              </w:rPr>
              <w:t>is</w:t>
            </w:r>
            <w:r>
              <w:rPr>
                <w:rFonts w:eastAsiaTheme="minorEastAsia"/>
                <w:sz w:val="24"/>
                <w:szCs w:val="24"/>
              </w:rPr>
              <w:t xml:space="preserve"> clear continuity in the rail geometry across time periods.</w:t>
            </w:r>
          </w:p>
          <w:p w14:paraId="64291970" w14:textId="77777777" w:rsidR="004A3E29" w:rsidRDefault="004A3E29" w:rsidP="003B59C2">
            <w:pPr>
              <w:rPr>
                <w:ins w:id="231" w:author="JJ Liu" w:date="2019-11-25T01:10:00Z"/>
                <w:rFonts w:eastAsiaTheme="minorEastAsia"/>
                <w:sz w:val="24"/>
                <w:szCs w:val="24"/>
              </w:rPr>
            </w:pPr>
          </w:p>
          <w:p w14:paraId="6FEE1BA4" w14:textId="0559E169" w:rsidR="004A3E29" w:rsidRDefault="004A3E29" w:rsidP="003B59C2">
            <w:pPr>
              <w:rPr>
                <w:rFonts w:eastAsiaTheme="minorEastAsia"/>
                <w:sz w:val="24"/>
                <w:szCs w:val="24"/>
              </w:rPr>
            </w:pPr>
            <w:ins w:id="232" w:author="JJ Liu" w:date="2019-11-25T01:10:00Z">
              <w:r w:rsidRPr="004A3E29">
                <w:rPr>
                  <w:rFonts w:eastAsiaTheme="minorEastAsia"/>
                  <w:sz w:val="24"/>
                  <w:szCs w:val="24"/>
                </w:rPr>
                <w:t>Missing value imputation was accomplished by filling with ‘0’ value.</w:t>
              </w:r>
            </w:ins>
          </w:p>
        </w:tc>
        <w:tc>
          <w:tcPr>
            <w:tcW w:w="4926" w:type="dxa"/>
          </w:tcPr>
          <w:p w14:paraId="3F287862" w14:textId="0E9F2497" w:rsidR="009B22AA" w:rsidRPr="009B22AA" w:rsidRDefault="009B22AA" w:rsidP="009B22AA">
            <w:pPr>
              <w:jc w:val="center"/>
              <w:rPr>
                <w:noProof/>
              </w:rPr>
            </w:pPr>
            <w:r w:rsidRPr="009B22AA">
              <w:rPr>
                <w:noProof/>
              </w:rPr>
              <w:drawing>
                <wp:inline distT="0" distB="0" distL="0" distR="0" wp14:anchorId="0A4B784B" wp14:editId="0C529B02">
                  <wp:extent cx="2986065" cy="237744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6065" cy="2377440"/>
                          </a:xfrm>
                          <a:prstGeom prst="rect">
                            <a:avLst/>
                          </a:prstGeom>
                        </pic:spPr>
                      </pic:pic>
                    </a:graphicData>
                  </a:graphic>
                </wp:inline>
              </w:drawing>
            </w:r>
          </w:p>
          <w:p w14:paraId="1CA75598" w14:textId="59D17265" w:rsidR="009B22AA" w:rsidRPr="000F328D" w:rsidRDefault="009B22AA" w:rsidP="000F328D">
            <w:pPr>
              <w:jc w:val="center"/>
              <w:rPr>
                <w:rFonts w:eastAsiaTheme="minorEastAsia"/>
                <w:i/>
                <w:iCs/>
              </w:rPr>
            </w:pPr>
            <w:r w:rsidRPr="000F328D">
              <w:rPr>
                <w:rFonts w:eastAsiaTheme="minorEastAsia"/>
                <w:i/>
                <w:iCs/>
              </w:rPr>
              <w:t xml:space="preserve">Figure </w:t>
            </w:r>
            <w:ins w:id="233" w:author="JJ Liu" w:date="2019-11-25T01:02:00Z">
              <w:r w:rsidR="004A3E29">
                <w:rPr>
                  <w:rFonts w:eastAsiaTheme="minorEastAsia"/>
                  <w:i/>
                  <w:iCs/>
                </w:rPr>
                <w:t>7</w:t>
              </w:r>
            </w:ins>
            <w:del w:id="234" w:author="JJ Liu" w:date="2019-11-25T01:02:00Z">
              <w:r w:rsidRPr="000F328D" w:rsidDel="004A3E29">
                <w:rPr>
                  <w:rFonts w:eastAsiaTheme="minorEastAsia"/>
                  <w:i/>
                  <w:iCs/>
                </w:rPr>
                <w:delText>??</w:delText>
              </w:r>
            </w:del>
            <w:r w:rsidRPr="000F328D">
              <w:rPr>
                <w:rFonts w:eastAsiaTheme="minorEastAsia"/>
                <w:i/>
                <w:iCs/>
              </w:rPr>
              <w:t>: aligned TRC datasets</w:t>
            </w:r>
          </w:p>
        </w:tc>
      </w:tr>
    </w:tbl>
    <w:p w14:paraId="61F18E87" w14:textId="77777777" w:rsidR="009B22AA" w:rsidRDefault="009B22AA" w:rsidP="003B59C2">
      <w:pPr>
        <w:rPr>
          <w:rFonts w:eastAsiaTheme="minorEastAsia"/>
          <w:sz w:val="24"/>
          <w:szCs w:val="24"/>
        </w:rPr>
      </w:pPr>
    </w:p>
    <w:p w14:paraId="032C707E" w14:textId="3C7608FB" w:rsidR="00B21EAB" w:rsidRDefault="00997089" w:rsidP="003B59C2">
      <w:pPr>
        <w:rPr>
          <w:rFonts w:eastAsiaTheme="minorEastAsia"/>
          <w:sz w:val="24"/>
          <w:szCs w:val="24"/>
        </w:rPr>
      </w:pPr>
      <w:r>
        <w:rPr>
          <w:rFonts w:eastAsiaTheme="minorEastAsia"/>
          <w:sz w:val="24"/>
          <w:szCs w:val="24"/>
        </w:rPr>
        <w:t>One</w:t>
      </w:r>
      <w:r w:rsidR="009B22AA">
        <w:rPr>
          <w:rFonts w:eastAsiaTheme="minorEastAsia"/>
          <w:sz w:val="24"/>
          <w:szCs w:val="24"/>
        </w:rPr>
        <w:t xml:space="preserve"> key </w:t>
      </w:r>
      <w:r w:rsidR="00B21EAB">
        <w:rPr>
          <w:rFonts w:eastAsiaTheme="minorEastAsia"/>
          <w:sz w:val="24"/>
          <w:szCs w:val="24"/>
        </w:rPr>
        <w:t>response</w:t>
      </w:r>
      <w:r w:rsidR="009B22AA">
        <w:rPr>
          <w:rFonts w:eastAsiaTheme="minorEastAsia"/>
          <w:sz w:val="24"/>
          <w:szCs w:val="24"/>
        </w:rPr>
        <w:t xml:space="preserve"> variable</w:t>
      </w:r>
      <w:r w:rsidR="00B21EAB">
        <w:rPr>
          <w:rFonts w:eastAsiaTheme="minorEastAsia"/>
          <w:sz w:val="24"/>
          <w:szCs w:val="24"/>
        </w:rPr>
        <w:t xml:space="preserve"> is “Combined” which reflects a linear combination of rail geometry features calculated by the TRC:</w:t>
      </w:r>
    </w:p>
    <w:p w14:paraId="4541F8E7" w14:textId="6AA18F57" w:rsidR="00B21EAB" w:rsidRDefault="00B21EAB" w:rsidP="00AF5CA0">
      <w:pPr>
        <w:jc w:val="center"/>
        <w:rPr>
          <w:rFonts w:eastAsiaTheme="minorEastAsia"/>
          <w:sz w:val="24"/>
          <w:szCs w:val="24"/>
        </w:rPr>
      </w:pPr>
      <w:r>
        <w:rPr>
          <w:noProof/>
        </w:rPr>
        <w:drawing>
          <wp:inline distT="0" distB="0" distL="0" distR="0" wp14:anchorId="7F689453" wp14:editId="425F9360">
            <wp:extent cx="5068570" cy="329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3305" cy="367033"/>
                    </a:xfrm>
                    <a:prstGeom prst="rect">
                      <a:avLst/>
                    </a:prstGeom>
                    <a:noFill/>
                    <a:ln>
                      <a:noFill/>
                    </a:ln>
                  </pic:spPr>
                </pic:pic>
              </a:graphicData>
            </a:graphic>
          </wp:inline>
        </w:drawing>
      </w:r>
    </w:p>
    <w:p w14:paraId="5304E009" w14:textId="29A653DE" w:rsidR="00AF5CA0" w:rsidRDefault="00AF5CA0" w:rsidP="003B59C2">
      <w:pPr>
        <w:rPr>
          <w:rFonts w:eastAsiaTheme="minorEastAsia"/>
          <w:sz w:val="24"/>
          <w:szCs w:val="24"/>
        </w:rPr>
      </w:pPr>
      <w:r w:rsidRPr="00AF5CA0">
        <w:rPr>
          <w:rFonts w:eastAsiaTheme="minorEastAsia"/>
          <w:sz w:val="24"/>
          <w:szCs w:val="24"/>
        </w:rPr>
        <w:t xml:space="preserve">The distribution of the Combined variable was analysed and presented in Figure </w:t>
      </w:r>
      <w:ins w:id="235" w:author="JJ Liu" w:date="2019-11-25T01:03:00Z">
        <w:r w:rsidR="004A3E29">
          <w:rPr>
            <w:rFonts w:eastAsiaTheme="minorEastAsia"/>
            <w:sz w:val="24"/>
            <w:szCs w:val="24"/>
          </w:rPr>
          <w:t>8</w:t>
        </w:r>
      </w:ins>
      <w:del w:id="236" w:author="JJ Liu" w:date="2019-11-25T01:03:00Z">
        <w:r w:rsidRPr="00AF5CA0" w:rsidDel="004A3E29">
          <w:rPr>
            <w:rFonts w:eastAsiaTheme="minorEastAsia"/>
            <w:sz w:val="24"/>
            <w:szCs w:val="24"/>
          </w:rPr>
          <w:delText>??</w:delText>
        </w:r>
      </w:del>
      <w:r w:rsidRPr="00AF5CA0">
        <w:rPr>
          <w:rFonts w:eastAsiaTheme="minor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0"/>
        <w:gridCol w:w="5316"/>
      </w:tblGrid>
      <w:tr w:rsidR="00B21EAB" w14:paraId="393599CB" w14:textId="77777777" w:rsidTr="00AF5CA0">
        <w:tc>
          <w:tcPr>
            <w:tcW w:w="3700" w:type="dxa"/>
          </w:tcPr>
          <w:p w14:paraId="25BEE25E" w14:textId="7983D493" w:rsidR="00AF5CA0" w:rsidRPr="00AF5CA0" w:rsidRDefault="00AF5CA0" w:rsidP="00AF5CA0">
            <w:pPr>
              <w:rPr>
                <w:rFonts w:eastAsiaTheme="minorEastAsia"/>
                <w:sz w:val="24"/>
                <w:szCs w:val="24"/>
              </w:rPr>
            </w:pPr>
            <w:commentRangeStart w:id="237"/>
            <w:commentRangeStart w:id="238"/>
            <w:r w:rsidRPr="00AF5CA0">
              <w:rPr>
                <w:rFonts w:eastAsiaTheme="minorEastAsia"/>
                <w:sz w:val="24"/>
                <w:szCs w:val="24"/>
              </w:rPr>
              <w:t xml:space="preserve">There </w:t>
            </w:r>
            <w:del w:id="239" w:author="JJ Liu" w:date="2019-11-25T01:03:00Z">
              <w:r w:rsidRPr="00AF5CA0" w:rsidDel="004A3E29">
                <w:rPr>
                  <w:rFonts w:eastAsiaTheme="minorEastAsia"/>
                  <w:sz w:val="24"/>
                  <w:szCs w:val="24"/>
                </w:rPr>
                <w:delText>does not appear to be an obvious</w:delText>
              </w:r>
            </w:del>
            <w:ins w:id="240" w:author="JJ Liu" w:date="2019-11-25T01:03:00Z">
              <w:r w:rsidR="004A3E29">
                <w:rPr>
                  <w:rFonts w:eastAsiaTheme="minorEastAsia"/>
                  <w:sz w:val="24"/>
                  <w:szCs w:val="24"/>
                </w:rPr>
                <w:t>is no apparent</w:t>
              </w:r>
            </w:ins>
            <w:r w:rsidRPr="00AF5CA0">
              <w:rPr>
                <w:rFonts w:eastAsiaTheme="minorEastAsia"/>
                <w:sz w:val="24"/>
                <w:szCs w:val="24"/>
              </w:rPr>
              <w:t xml:space="preserve"> structure associated with the response variable e.g. high values of the Combined metric are often preceded by low values in adjacent meterage.</w:t>
            </w:r>
          </w:p>
          <w:p w14:paraId="26FEEDBE" w14:textId="77777777" w:rsidR="00AF5CA0" w:rsidRPr="00AF5CA0" w:rsidRDefault="00AF5CA0" w:rsidP="00AF5CA0">
            <w:pPr>
              <w:rPr>
                <w:rFonts w:eastAsiaTheme="minorEastAsia"/>
                <w:sz w:val="24"/>
                <w:szCs w:val="24"/>
              </w:rPr>
            </w:pPr>
          </w:p>
          <w:p w14:paraId="0B17E909" w14:textId="695B1041" w:rsidR="00B21EAB" w:rsidRDefault="00AF5CA0" w:rsidP="00AF5CA0">
            <w:pPr>
              <w:rPr>
                <w:rFonts w:eastAsiaTheme="minorEastAsia"/>
                <w:sz w:val="24"/>
                <w:szCs w:val="24"/>
              </w:rPr>
            </w:pPr>
            <w:r w:rsidRPr="00AF5CA0">
              <w:rPr>
                <w:rFonts w:eastAsiaTheme="minorEastAsia"/>
                <w:sz w:val="24"/>
                <w:szCs w:val="24"/>
              </w:rPr>
              <w:t>The distribution of the response variable is skewed towards lower values of Combined</w:t>
            </w:r>
            <w:r>
              <w:rPr>
                <w:rFonts w:eastAsiaTheme="minorEastAsia"/>
                <w:sz w:val="24"/>
                <w:szCs w:val="24"/>
              </w:rPr>
              <w:t>.</w:t>
            </w:r>
            <w:r w:rsidRPr="00AF5CA0">
              <w:rPr>
                <w:rFonts w:eastAsiaTheme="minorEastAsia"/>
                <w:sz w:val="24"/>
                <w:szCs w:val="24"/>
              </w:rPr>
              <w:t xml:space="preserve"> i.e. there are proportionally fewer samples that indicate higher degradation</w:t>
            </w:r>
            <w:r>
              <w:rPr>
                <w:rFonts w:eastAsiaTheme="minorEastAsia"/>
                <w:sz w:val="24"/>
                <w:szCs w:val="24"/>
              </w:rPr>
              <w:t>.</w:t>
            </w:r>
            <w:commentRangeEnd w:id="237"/>
            <w:r w:rsidR="004A3E29">
              <w:rPr>
                <w:rStyle w:val="CommentReference"/>
              </w:rPr>
              <w:commentReference w:id="237"/>
            </w:r>
            <w:commentRangeEnd w:id="238"/>
            <w:r w:rsidR="008871F7">
              <w:rPr>
                <w:rStyle w:val="CommentReference"/>
              </w:rPr>
              <w:commentReference w:id="238"/>
            </w:r>
          </w:p>
        </w:tc>
        <w:tc>
          <w:tcPr>
            <w:tcW w:w="5316" w:type="dxa"/>
          </w:tcPr>
          <w:p w14:paraId="06F04307" w14:textId="31BFD055" w:rsidR="00B21EAB" w:rsidRPr="00B21EAB" w:rsidRDefault="00B21EAB" w:rsidP="00B21EAB">
            <w:pPr>
              <w:jc w:val="center"/>
              <w:rPr>
                <w:rFonts w:eastAsiaTheme="minorEastAsia"/>
              </w:rPr>
            </w:pPr>
            <w:r w:rsidRPr="00B21EAB">
              <w:rPr>
                <w:rFonts w:ascii="Century Gothic" w:hAnsi="Century Gothic"/>
                <w:noProof/>
              </w:rPr>
              <w:drawing>
                <wp:inline distT="0" distB="0" distL="0" distR="0" wp14:anchorId="26A8261F" wp14:editId="7500C30D">
                  <wp:extent cx="3238500" cy="2348802"/>
                  <wp:effectExtent l="0" t="0" r="0" b="0"/>
                  <wp:docPr id="22" name="Picture 22" descr="C:\Users\Marcus\AppData\Local\Microsoft\Windows\INetCache\Content.MSO\E5CC3D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us\AppData\Local\Microsoft\Windows\INetCache\Content.MSO\E5CC3D61.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8500" cy="2348802"/>
                          </a:xfrm>
                          <a:prstGeom prst="rect">
                            <a:avLst/>
                          </a:prstGeom>
                          <a:noFill/>
                          <a:ln>
                            <a:noFill/>
                          </a:ln>
                        </pic:spPr>
                      </pic:pic>
                    </a:graphicData>
                  </a:graphic>
                </wp:inline>
              </w:drawing>
            </w:r>
          </w:p>
          <w:p w14:paraId="2F53B438" w14:textId="525889AB" w:rsidR="00B21EAB" w:rsidRPr="00997089" w:rsidRDefault="00B21EAB" w:rsidP="00B21EAB">
            <w:pPr>
              <w:jc w:val="center"/>
              <w:rPr>
                <w:rFonts w:eastAsiaTheme="minorEastAsia"/>
                <w:i/>
                <w:iCs/>
              </w:rPr>
            </w:pPr>
            <w:r w:rsidRPr="00997089">
              <w:rPr>
                <w:rFonts w:eastAsiaTheme="minorEastAsia"/>
                <w:i/>
                <w:iCs/>
              </w:rPr>
              <w:t xml:space="preserve">Figure </w:t>
            </w:r>
            <w:ins w:id="241" w:author="JJ Liu" w:date="2019-11-25T01:03:00Z">
              <w:r w:rsidR="004A3E29">
                <w:rPr>
                  <w:rFonts w:eastAsiaTheme="minorEastAsia"/>
                  <w:i/>
                  <w:iCs/>
                </w:rPr>
                <w:t>8</w:t>
              </w:r>
            </w:ins>
            <w:del w:id="242" w:author="JJ Liu" w:date="2019-11-25T01:03:00Z">
              <w:r w:rsidRPr="00997089" w:rsidDel="004A3E29">
                <w:rPr>
                  <w:rFonts w:eastAsiaTheme="minorEastAsia"/>
                  <w:i/>
                  <w:iCs/>
                </w:rPr>
                <w:delText>??</w:delText>
              </w:r>
            </w:del>
            <w:r w:rsidRPr="00997089">
              <w:rPr>
                <w:rFonts w:eastAsiaTheme="minorEastAsia"/>
                <w:i/>
                <w:iCs/>
              </w:rPr>
              <w:t>: high variance seen in the Combined metric</w:t>
            </w:r>
          </w:p>
        </w:tc>
      </w:tr>
    </w:tbl>
    <w:p w14:paraId="22B7FAF1" w14:textId="77777777" w:rsidR="00AF5CA0" w:rsidRPr="00AF5CA0" w:rsidRDefault="00AF5CA0" w:rsidP="003B59C2">
      <w:pPr>
        <w:rPr>
          <w:rFonts w:eastAsiaTheme="minorEastAsia"/>
          <w:sz w:val="12"/>
          <w:szCs w:val="1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19"/>
      </w:tblGrid>
      <w:tr w:rsidR="00E80E42" w14:paraId="4206BD2C" w14:textId="77777777" w:rsidTr="00682101">
        <w:tc>
          <w:tcPr>
            <w:tcW w:w="3397" w:type="dxa"/>
            <w:vMerge w:val="restart"/>
          </w:tcPr>
          <w:p w14:paraId="20F5384D" w14:textId="101E3FF4" w:rsidR="00E80E42" w:rsidRDefault="00E80E42" w:rsidP="003B59C2">
            <w:pPr>
              <w:rPr>
                <w:rFonts w:eastAsiaTheme="minorEastAsia"/>
                <w:sz w:val="24"/>
                <w:szCs w:val="24"/>
              </w:rPr>
            </w:pPr>
            <w:r>
              <w:rPr>
                <w:rFonts w:eastAsiaTheme="minorEastAsia"/>
                <w:sz w:val="24"/>
                <w:szCs w:val="24"/>
              </w:rPr>
              <w:lastRenderedPageBreak/>
              <w:t xml:space="preserve">As shown in Figure </w:t>
            </w:r>
            <w:ins w:id="243" w:author="JJ Liu" w:date="2019-11-25T01:03:00Z">
              <w:r w:rsidR="004A3E29">
                <w:rPr>
                  <w:rFonts w:eastAsiaTheme="minorEastAsia"/>
                  <w:sz w:val="24"/>
                  <w:szCs w:val="24"/>
                </w:rPr>
                <w:t>9</w:t>
              </w:r>
            </w:ins>
            <w:del w:id="244" w:author="JJ Liu" w:date="2019-11-25T01:03:00Z">
              <w:r w:rsidDel="004A3E29">
                <w:rPr>
                  <w:rFonts w:eastAsiaTheme="minorEastAsia"/>
                  <w:sz w:val="24"/>
                  <w:szCs w:val="24"/>
                </w:rPr>
                <w:delText>??</w:delText>
              </w:r>
            </w:del>
            <w:r>
              <w:rPr>
                <w:rFonts w:eastAsiaTheme="minorEastAsia"/>
                <w:sz w:val="24"/>
                <w:szCs w:val="24"/>
              </w:rPr>
              <w:t>, t</w:t>
            </w:r>
            <w:r w:rsidRPr="00AF5CA0">
              <w:rPr>
                <w:rFonts w:eastAsiaTheme="minorEastAsia"/>
                <w:sz w:val="24"/>
                <w:szCs w:val="24"/>
              </w:rPr>
              <w:t>he Project w</w:t>
            </w:r>
            <w:r>
              <w:rPr>
                <w:rFonts w:eastAsiaTheme="minorEastAsia"/>
                <w:sz w:val="24"/>
                <w:szCs w:val="24"/>
              </w:rPr>
              <w:t>as</w:t>
            </w:r>
            <w:r w:rsidRPr="00AF5CA0">
              <w:rPr>
                <w:rFonts w:eastAsiaTheme="minorEastAsia"/>
                <w:sz w:val="24"/>
                <w:szCs w:val="24"/>
              </w:rPr>
              <w:t xml:space="preserve"> able to effectively estimate the probability density function (PDF) of the Combined variable as an exponentiated Weibull distribution.</w:t>
            </w:r>
          </w:p>
          <w:p w14:paraId="022897BC" w14:textId="77777777" w:rsidR="00E80E42" w:rsidRDefault="00E80E42" w:rsidP="003B59C2">
            <w:pPr>
              <w:rPr>
                <w:rFonts w:eastAsiaTheme="minorEastAsia"/>
                <w:sz w:val="24"/>
                <w:szCs w:val="24"/>
              </w:rPr>
            </w:pPr>
          </w:p>
          <w:p w14:paraId="5390CDD1" w14:textId="69F003A5" w:rsidR="00C50B0E" w:rsidRPr="00C50B0E" w:rsidRDefault="00997089" w:rsidP="008E180A">
            <w:pPr>
              <w:rPr>
                <w:rFonts w:cstheme="minorHAnsi"/>
                <w:sz w:val="24"/>
                <w:szCs w:val="24"/>
              </w:rPr>
            </w:pPr>
            <w:r>
              <w:rPr>
                <w:rFonts w:eastAsiaTheme="minorEastAsia"/>
                <w:sz w:val="24"/>
                <w:szCs w:val="24"/>
              </w:rPr>
              <w:t>Its</w:t>
            </w:r>
            <w:r w:rsidR="00E80E42">
              <w:rPr>
                <w:rFonts w:eastAsiaTheme="minorEastAsia"/>
                <w:sz w:val="24"/>
                <w:szCs w:val="24"/>
              </w:rPr>
              <w:t xml:space="preserve"> cumulative density function (CDF) </w:t>
            </w:r>
            <w:del w:id="245" w:author="JJ Liu" w:date="2019-11-25T01:04:00Z">
              <w:r w:rsidR="00E80E42" w:rsidDel="004A3E29">
                <w:rPr>
                  <w:rFonts w:eastAsiaTheme="minorEastAsia"/>
                  <w:sz w:val="24"/>
                  <w:szCs w:val="24"/>
                </w:rPr>
                <w:delText>is shown in</w:delText>
              </w:r>
            </w:del>
            <w:r w:rsidR="00E80E42">
              <w:rPr>
                <w:rFonts w:eastAsiaTheme="minorEastAsia"/>
                <w:sz w:val="24"/>
                <w:szCs w:val="24"/>
              </w:rPr>
              <w:t xml:space="preserve"> </w:t>
            </w:r>
            <w:ins w:id="246" w:author="JJ Liu" w:date="2019-11-25T01:04:00Z">
              <w:r w:rsidR="004A3E29">
                <w:rPr>
                  <w:rFonts w:eastAsiaTheme="minorEastAsia"/>
                  <w:sz w:val="24"/>
                  <w:szCs w:val="24"/>
                </w:rPr>
                <w:t>(</w:t>
              </w:r>
            </w:ins>
            <w:r w:rsidR="00E80E42">
              <w:rPr>
                <w:rFonts w:eastAsiaTheme="minorEastAsia"/>
                <w:sz w:val="24"/>
                <w:szCs w:val="24"/>
              </w:rPr>
              <w:t xml:space="preserve">Figure </w:t>
            </w:r>
            <w:ins w:id="247" w:author="JJ Liu" w:date="2019-11-25T01:03:00Z">
              <w:r w:rsidR="004A3E29">
                <w:rPr>
                  <w:rFonts w:eastAsiaTheme="minorEastAsia"/>
                  <w:sz w:val="24"/>
                  <w:szCs w:val="24"/>
                </w:rPr>
                <w:t>10</w:t>
              </w:r>
            </w:ins>
            <w:ins w:id="248" w:author="JJ Liu" w:date="2019-11-25T01:04:00Z">
              <w:r w:rsidR="004A3E29">
                <w:rPr>
                  <w:rFonts w:eastAsiaTheme="minorEastAsia"/>
                  <w:sz w:val="24"/>
                  <w:szCs w:val="24"/>
                </w:rPr>
                <w:t>)</w:t>
              </w:r>
            </w:ins>
            <w:del w:id="249" w:author="JJ Liu" w:date="2019-11-25T01:03:00Z">
              <w:r w:rsidR="00E80E42" w:rsidDel="004A3E29">
                <w:rPr>
                  <w:rFonts w:eastAsiaTheme="minorEastAsia"/>
                  <w:sz w:val="24"/>
                  <w:szCs w:val="24"/>
                </w:rPr>
                <w:delText>??</w:delText>
              </w:r>
            </w:del>
            <w:r w:rsidR="00E80E42">
              <w:rPr>
                <w:rFonts w:eastAsiaTheme="minorEastAsia"/>
                <w:sz w:val="24"/>
                <w:szCs w:val="24"/>
              </w:rPr>
              <w:t xml:space="preserve">. </w:t>
            </w:r>
            <w:r w:rsidR="00C50B0E" w:rsidRPr="00C50B0E">
              <w:rPr>
                <w:rFonts w:cstheme="minorHAnsi"/>
                <w:sz w:val="24"/>
                <w:szCs w:val="24"/>
              </w:rPr>
              <w:t>Based on current practice, a threshold for Combined value was set at 4.9</w:t>
            </w:r>
            <w:ins w:id="250" w:author="JJ Liu" w:date="2019-11-25T01:10:00Z">
              <w:r w:rsidR="000D35F4">
                <w:rPr>
                  <w:rFonts w:cstheme="minorHAnsi"/>
                  <w:sz w:val="24"/>
                  <w:szCs w:val="24"/>
                </w:rPr>
                <w:t xml:space="preserve"> (“high priority”)</w:t>
              </w:r>
            </w:ins>
            <w:r w:rsidR="00C50B0E" w:rsidRPr="00C50B0E">
              <w:rPr>
                <w:rFonts w:cstheme="minorHAnsi"/>
                <w:sz w:val="24"/>
                <w:szCs w:val="24"/>
              </w:rPr>
              <w:t xml:space="preserve"> </w:t>
            </w:r>
            <w:r>
              <w:rPr>
                <w:rFonts w:cstheme="minorHAnsi"/>
                <w:sz w:val="24"/>
                <w:szCs w:val="24"/>
              </w:rPr>
              <w:t>where</w:t>
            </w:r>
            <w:r w:rsidR="00C50B0E" w:rsidRPr="00C50B0E">
              <w:rPr>
                <w:rFonts w:cstheme="minorHAnsi"/>
                <w:sz w:val="24"/>
                <w:szCs w:val="24"/>
              </w:rPr>
              <w:t xml:space="preserve"> values above this are of high interest in maintenance decision making</w:t>
            </w:r>
            <w:r w:rsidR="00C50B0E">
              <w:rPr>
                <w:rFonts w:cstheme="minorHAnsi"/>
                <w:sz w:val="24"/>
                <w:szCs w:val="24"/>
              </w:rPr>
              <w:t>.</w:t>
            </w:r>
          </w:p>
          <w:p w14:paraId="4609EC64" w14:textId="77777777" w:rsidR="00997089" w:rsidRDefault="00997089" w:rsidP="00C50B0E">
            <w:pPr>
              <w:rPr>
                <w:rFonts w:eastAsiaTheme="minorEastAsia"/>
                <w:sz w:val="24"/>
                <w:szCs w:val="24"/>
              </w:rPr>
            </w:pPr>
          </w:p>
          <w:p w14:paraId="0FD9FD0D" w14:textId="165D4D8B" w:rsidR="00E80E42" w:rsidRDefault="00E80E42" w:rsidP="00C50B0E">
            <w:pPr>
              <w:rPr>
                <w:rFonts w:eastAsiaTheme="minorEastAsia"/>
                <w:sz w:val="24"/>
                <w:szCs w:val="24"/>
              </w:rPr>
            </w:pPr>
            <w:r>
              <w:rPr>
                <w:rFonts w:eastAsiaTheme="minorEastAsia"/>
                <w:sz w:val="24"/>
                <w:szCs w:val="24"/>
              </w:rPr>
              <w:t xml:space="preserve">The significance of this analysis is </w:t>
            </w:r>
            <w:proofErr w:type="spellStart"/>
            <w:r w:rsidR="00C50B0E">
              <w:rPr>
                <w:rFonts w:eastAsiaTheme="minorEastAsia"/>
                <w:sz w:val="24"/>
                <w:szCs w:val="24"/>
              </w:rPr>
              <w:t>i</w:t>
            </w:r>
            <w:proofErr w:type="spellEnd"/>
            <w:r w:rsidR="00C50B0E">
              <w:rPr>
                <w:rFonts w:eastAsiaTheme="minorEastAsia"/>
                <w:sz w:val="24"/>
                <w:szCs w:val="24"/>
              </w:rPr>
              <w:t xml:space="preserve">) the Combined response variable follows a similar distribution to part failure in many maintenance settings, and ii) based on the CDF, the probability of </w:t>
            </w:r>
            <w:r w:rsidR="00C50B0E" w:rsidRPr="00C50B0E">
              <w:rPr>
                <w:rFonts w:eastAsiaTheme="minorEastAsia"/>
                <w:sz w:val="24"/>
                <w:szCs w:val="24"/>
              </w:rPr>
              <w:t>a sample exceeding th</w:t>
            </w:r>
            <w:r w:rsidR="00C50B0E">
              <w:rPr>
                <w:rFonts w:eastAsiaTheme="minorEastAsia"/>
                <w:sz w:val="24"/>
                <w:szCs w:val="24"/>
              </w:rPr>
              <w:t>e</w:t>
            </w:r>
            <w:r w:rsidR="00C50B0E" w:rsidRPr="00C50B0E">
              <w:rPr>
                <w:rFonts w:eastAsiaTheme="minorEastAsia"/>
                <w:sz w:val="24"/>
                <w:szCs w:val="24"/>
              </w:rPr>
              <w:t xml:space="preserve"> threshold was </w:t>
            </w:r>
            <w:r w:rsidR="00997089">
              <w:rPr>
                <w:rFonts w:eastAsiaTheme="minorEastAsia"/>
                <w:sz w:val="24"/>
                <w:szCs w:val="24"/>
              </w:rPr>
              <w:t xml:space="preserve">only </w:t>
            </w:r>
            <w:r w:rsidR="00C50B0E" w:rsidRPr="00C50B0E">
              <w:rPr>
                <w:rFonts w:eastAsiaTheme="minorEastAsia"/>
                <w:sz w:val="24"/>
                <w:szCs w:val="24"/>
              </w:rPr>
              <w:t>7.64%</w:t>
            </w:r>
            <w:r w:rsidR="00682101">
              <w:rPr>
                <w:rFonts w:eastAsiaTheme="minorEastAsia"/>
                <w:sz w:val="24"/>
                <w:szCs w:val="24"/>
              </w:rPr>
              <w:t>.</w:t>
            </w:r>
            <w:r w:rsidR="00C50B0E">
              <w:rPr>
                <w:rFonts w:eastAsiaTheme="minorEastAsia"/>
                <w:sz w:val="24"/>
                <w:szCs w:val="24"/>
              </w:rPr>
              <w:t xml:space="preserve"> </w:t>
            </w:r>
          </w:p>
        </w:tc>
        <w:tc>
          <w:tcPr>
            <w:tcW w:w="5619" w:type="dxa"/>
          </w:tcPr>
          <w:p w14:paraId="6511F9A6" w14:textId="7A69D181" w:rsidR="00E80E42" w:rsidRDefault="00E80E42" w:rsidP="00B071B9">
            <w:pPr>
              <w:jc w:val="center"/>
              <w:rPr>
                <w:rFonts w:eastAsiaTheme="minorEastAsia"/>
                <w:sz w:val="24"/>
                <w:szCs w:val="24"/>
              </w:rPr>
            </w:pPr>
            <w:r>
              <w:rPr>
                <w:rFonts w:ascii="Century Gothic" w:hAnsi="Century Gothic"/>
                <w:noProof/>
              </w:rPr>
              <w:drawing>
                <wp:inline distT="0" distB="0" distL="0" distR="0" wp14:anchorId="4DC5DD16" wp14:editId="1549D041">
                  <wp:extent cx="2945081" cy="2194560"/>
                  <wp:effectExtent l="0" t="0" r="8255" b="0"/>
                  <wp:docPr id="8" name="Picture 8" descr="C:\Users\Marcus\AppData\Local\Microsoft\Windows\INetCache\Content.MSO\8B045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us\AppData\Local\Microsoft\Windows\INetCache\Content.MSO\8B045253.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45081" cy="2194560"/>
                          </a:xfrm>
                          <a:prstGeom prst="rect">
                            <a:avLst/>
                          </a:prstGeom>
                          <a:noFill/>
                          <a:ln>
                            <a:noFill/>
                          </a:ln>
                        </pic:spPr>
                      </pic:pic>
                    </a:graphicData>
                  </a:graphic>
                </wp:inline>
              </w:drawing>
            </w:r>
          </w:p>
          <w:p w14:paraId="3234E634" w14:textId="77777777" w:rsidR="00E80E42" w:rsidRPr="00B071B9" w:rsidRDefault="00E80E42" w:rsidP="00B071B9">
            <w:pPr>
              <w:jc w:val="center"/>
              <w:rPr>
                <w:rFonts w:ascii="Century Gothic" w:hAnsi="Century Gothic"/>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=1.750</m:t>
                </m:r>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x/1.449</m:t>
                        </m:r>
                      </m:e>
                    </m:d>
                  </m:e>
                  <m:sup>
                    <m:r>
                      <w:rPr>
                        <w:rFonts w:ascii="Cambria Math" w:hAnsi="Cambria Math"/>
                        <w:sz w:val="20"/>
                        <w:szCs w:val="20"/>
                      </w:rPr>
                      <m:t>0.208</m:t>
                    </m:r>
                  </m:sup>
                </m:sSup>
                <m:sSup>
                  <m:sSupPr>
                    <m:ctrlPr>
                      <w:rPr>
                        <w:rFonts w:ascii="Cambria Math" w:hAnsi="Cambria Math"/>
                        <w:i/>
                        <w:sz w:val="20"/>
                        <w:szCs w:val="20"/>
                      </w:rPr>
                    </m:ctrlPr>
                  </m:sSupPr>
                  <m:e>
                    <m:d>
                      <m:dPr>
                        <m:begChr m:val="["/>
                        <m:endChr m:val="]"/>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1.449</m:t>
                                    </m:r>
                                  </m:den>
                                </m:f>
                                <m:r>
                                  <w:rPr>
                                    <w:rFonts w:ascii="Cambria Math" w:hAnsi="Cambria Math"/>
                                    <w:sz w:val="20"/>
                                    <w:szCs w:val="20"/>
                                  </w:rPr>
                                  <m:t>)</m:t>
                                </m:r>
                              </m:e>
                              <m:sup>
                                <m:r>
                                  <w:rPr>
                                    <w:rFonts w:ascii="Cambria Math" w:hAnsi="Cambria Math"/>
                                    <w:sz w:val="20"/>
                                    <w:szCs w:val="20"/>
                                  </w:rPr>
                                  <m:t>1.208</m:t>
                                </m:r>
                              </m:sup>
                            </m:sSup>
                          </m:sup>
                        </m:sSup>
                      </m:e>
                    </m:d>
                  </m:e>
                  <m:sup>
                    <m:r>
                      <w:rPr>
                        <w:rFonts w:ascii="Cambria Math" w:hAnsi="Cambria Math"/>
                        <w:sz w:val="20"/>
                        <w:szCs w:val="20"/>
                      </w:rPr>
                      <m:t>1.099</m:t>
                    </m:r>
                  </m:sup>
                </m:sSup>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1.449</m:t>
                            </m:r>
                          </m:den>
                        </m:f>
                        <m:r>
                          <w:rPr>
                            <w:rFonts w:ascii="Cambria Math" w:hAnsi="Cambria Math"/>
                            <w:sz w:val="20"/>
                            <w:szCs w:val="20"/>
                          </w:rPr>
                          <m:t>)</m:t>
                        </m:r>
                      </m:e>
                      <m:sup>
                        <m:r>
                          <w:rPr>
                            <w:rFonts w:ascii="Cambria Math" w:hAnsi="Cambria Math"/>
                            <w:sz w:val="20"/>
                            <w:szCs w:val="20"/>
                          </w:rPr>
                          <m:t>1.208</m:t>
                        </m:r>
                      </m:sup>
                    </m:sSup>
                  </m:sup>
                </m:sSup>
              </m:oMath>
            </m:oMathPara>
          </w:p>
          <w:p w14:paraId="38CD962B" w14:textId="517EFF8A" w:rsidR="00E80E42" w:rsidRPr="00997089" w:rsidRDefault="00E80E42" w:rsidP="00E80E42">
            <w:pPr>
              <w:jc w:val="center"/>
              <w:rPr>
                <w:rFonts w:eastAsiaTheme="minorEastAsia"/>
                <w:i/>
                <w:iCs/>
                <w:sz w:val="24"/>
                <w:szCs w:val="24"/>
              </w:rPr>
            </w:pPr>
            <w:r w:rsidRPr="00997089">
              <w:rPr>
                <w:rFonts w:eastAsiaTheme="minorEastAsia"/>
                <w:i/>
                <w:iCs/>
              </w:rPr>
              <w:t xml:space="preserve">Figure </w:t>
            </w:r>
            <w:ins w:id="251" w:author="JJ Liu" w:date="2019-11-25T01:03:00Z">
              <w:r w:rsidR="004A3E29">
                <w:rPr>
                  <w:rFonts w:eastAsiaTheme="minorEastAsia"/>
                  <w:i/>
                  <w:iCs/>
                </w:rPr>
                <w:t>9</w:t>
              </w:r>
            </w:ins>
            <w:del w:id="252" w:author="JJ Liu" w:date="2019-11-25T01:03:00Z">
              <w:r w:rsidRPr="00997089" w:rsidDel="004A3E29">
                <w:rPr>
                  <w:rFonts w:eastAsiaTheme="minorEastAsia"/>
                  <w:i/>
                  <w:iCs/>
                </w:rPr>
                <w:delText>??</w:delText>
              </w:r>
            </w:del>
            <w:r w:rsidRPr="00997089">
              <w:rPr>
                <w:rFonts w:eastAsiaTheme="minorEastAsia"/>
                <w:i/>
                <w:iCs/>
              </w:rPr>
              <w:t>: response variable estimated PDF</w:t>
            </w:r>
          </w:p>
        </w:tc>
      </w:tr>
      <w:tr w:rsidR="00E80E42" w14:paraId="0BB3CBB5" w14:textId="77777777" w:rsidTr="00682101">
        <w:tc>
          <w:tcPr>
            <w:tcW w:w="3397" w:type="dxa"/>
            <w:vMerge/>
          </w:tcPr>
          <w:p w14:paraId="29CD1A03" w14:textId="77777777" w:rsidR="00E80E42" w:rsidRDefault="00E80E42" w:rsidP="003B59C2">
            <w:pPr>
              <w:rPr>
                <w:rFonts w:eastAsiaTheme="minorEastAsia"/>
                <w:sz w:val="24"/>
                <w:szCs w:val="24"/>
              </w:rPr>
            </w:pPr>
          </w:p>
        </w:tc>
        <w:tc>
          <w:tcPr>
            <w:tcW w:w="5619" w:type="dxa"/>
          </w:tcPr>
          <w:p w14:paraId="438CB73E" w14:textId="4DB0BE0D" w:rsidR="00E80E42" w:rsidRPr="00E80E42" w:rsidRDefault="00E80E42" w:rsidP="00B071B9">
            <w:pPr>
              <w:jc w:val="center"/>
              <w:rPr>
                <w:rFonts w:cstheme="minorHAnsi"/>
                <w:noProof/>
              </w:rPr>
            </w:pPr>
            <w:r>
              <w:rPr>
                <w:rFonts w:ascii="Century Gothic" w:hAnsi="Century Gothic"/>
                <w:noProof/>
                <w:sz w:val="20"/>
                <w:szCs w:val="20"/>
              </w:rPr>
              <w:drawing>
                <wp:inline distT="0" distB="0" distL="0" distR="0" wp14:anchorId="1077DE41" wp14:editId="61961BCF">
                  <wp:extent cx="2354292" cy="1691575"/>
                  <wp:effectExtent l="0" t="0" r="8255" b="4445"/>
                  <wp:docPr id="9" name="Picture 9" descr="C:\Users\Marcus\AppData\Local\Microsoft\Windows\INetCache\Content.MSO\CAB19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us\AppData\Local\Microsoft\Windows\INetCache\Content.MSO\CAB192D9.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2732" cy="1726380"/>
                          </a:xfrm>
                          <a:prstGeom prst="rect">
                            <a:avLst/>
                          </a:prstGeom>
                          <a:noFill/>
                          <a:ln>
                            <a:noFill/>
                          </a:ln>
                        </pic:spPr>
                      </pic:pic>
                    </a:graphicData>
                  </a:graphic>
                </wp:inline>
              </w:drawing>
            </w:r>
          </w:p>
          <w:p w14:paraId="663FF3A2" w14:textId="3F1E4519" w:rsidR="00C50B0E" w:rsidRPr="00C50B0E" w:rsidRDefault="00C50B0E" w:rsidP="00C50B0E">
            <w:pPr>
              <w:jc w:val="center"/>
              <w:rPr>
                <w:rFonts w:cstheme="minorHAnsi"/>
                <w:i/>
                <w:iCs/>
                <w:noProof/>
              </w:rPr>
            </w:pPr>
            <m:oMathPara>
              <m:oMath>
                <m:r>
                  <m:rPr>
                    <m:nor/>
                  </m:rPr>
                  <w:rPr>
                    <w:rFonts w:cstheme="minorHAnsi"/>
                    <w:i/>
                    <w:iCs/>
                    <w:noProof/>
                  </w:rPr>
                  <m:t>"High Priority" p</m:t>
                </m:r>
                <m:r>
                  <w:rPr>
                    <w:rFonts w:ascii="Cambria Math" w:hAnsi="Cambria Math" w:cstheme="minorHAnsi"/>
                    <w:noProof/>
                  </w:rPr>
                  <m:t>oints = {</m:t>
                </m:r>
                <m:sSub>
                  <m:sSubPr>
                    <m:ctrlPr>
                      <w:rPr>
                        <w:rFonts w:ascii="Cambria Math" w:hAnsi="Cambria Math" w:cstheme="minorHAnsi"/>
                        <w:i/>
                        <w:iCs/>
                        <w:noProof/>
                      </w:rPr>
                    </m:ctrlPr>
                  </m:sSubPr>
                  <m:e>
                    <m:r>
                      <w:rPr>
                        <w:rFonts w:ascii="Cambria Math" w:hAnsi="Cambria Math" w:cstheme="minorHAnsi"/>
                        <w:noProof/>
                      </w:rPr>
                      <m:t>Combined</m:t>
                    </m:r>
                  </m:e>
                  <m:sub>
                    <m:r>
                      <w:rPr>
                        <w:rFonts w:ascii="Cambria Math" w:hAnsi="Cambria Math" w:cstheme="minorHAnsi"/>
                        <w:noProof/>
                      </w:rPr>
                      <m:t>i</m:t>
                    </m:r>
                  </m:sub>
                </m:sSub>
                <m:r>
                  <w:rPr>
                    <w:rFonts w:ascii="Cambria Math" w:hAnsi="Cambria Math" w:cstheme="minorHAnsi"/>
                    <w:noProof/>
                  </w:rPr>
                  <m:t>(t) &gt; 4.9}</m:t>
                </m:r>
              </m:oMath>
            </m:oMathPara>
          </w:p>
          <w:p w14:paraId="2AB9671D" w14:textId="77777777" w:rsidR="00C50B0E" w:rsidRDefault="00C50B0E" w:rsidP="00B071B9">
            <w:pPr>
              <w:jc w:val="center"/>
              <w:rPr>
                <w:rFonts w:cstheme="minorHAnsi"/>
                <w:noProof/>
              </w:rPr>
            </w:pPr>
          </w:p>
          <w:p w14:paraId="3C6BB962" w14:textId="5FCE022C" w:rsidR="00E80E42" w:rsidRPr="00833C99" w:rsidRDefault="00E80E42" w:rsidP="00B071B9">
            <w:pPr>
              <w:jc w:val="center"/>
              <w:rPr>
                <w:rFonts w:ascii="Century Gothic" w:hAnsi="Century Gothic"/>
                <w:i/>
                <w:iCs/>
                <w:noProof/>
                <w:rPrChange w:id="253" w:author="Marcus Salouk" w:date="2019-11-25T09:21:00Z">
                  <w:rPr>
                    <w:rFonts w:ascii="Century Gothic" w:hAnsi="Century Gothic"/>
                    <w:noProof/>
                  </w:rPr>
                </w:rPrChange>
              </w:rPr>
            </w:pPr>
            <w:r w:rsidRPr="00833C99">
              <w:rPr>
                <w:rFonts w:cstheme="minorHAnsi"/>
                <w:i/>
                <w:iCs/>
                <w:noProof/>
                <w:rPrChange w:id="254" w:author="Marcus Salouk" w:date="2019-11-25T09:21:00Z">
                  <w:rPr>
                    <w:rFonts w:cstheme="minorHAnsi"/>
                    <w:noProof/>
                  </w:rPr>
                </w:rPrChange>
              </w:rPr>
              <w:t xml:space="preserve">Figure </w:t>
            </w:r>
            <w:ins w:id="255" w:author="JJ Liu" w:date="2019-11-25T01:03:00Z">
              <w:r w:rsidR="004A3E29" w:rsidRPr="00833C99">
                <w:rPr>
                  <w:rFonts w:cstheme="minorHAnsi"/>
                  <w:i/>
                  <w:iCs/>
                  <w:noProof/>
                  <w:rPrChange w:id="256" w:author="Marcus Salouk" w:date="2019-11-25T09:21:00Z">
                    <w:rPr>
                      <w:rFonts w:cstheme="minorHAnsi"/>
                      <w:noProof/>
                    </w:rPr>
                  </w:rPrChange>
                </w:rPr>
                <w:t>10</w:t>
              </w:r>
            </w:ins>
            <w:del w:id="257" w:author="JJ Liu" w:date="2019-11-25T01:03:00Z">
              <w:r w:rsidRPr="00833C99" w:rsidDel="004A3E29">
                <w:rPr>
                  <w:rFonts w:cstheme="minorHAnsi"/>
                  <w:i/>
                  <w:iCs/>
                  <w:noProof/>
                  <w:rPrChange w:id="258" w:author="Marcus Salouk" w:date="2019-11-25T09:21:00Z">
                    <w:rPr>
                      <w:rFonts w:cstheme="minorHAnsi"/>
                      <w:noProof/>
                    </w:rPr>
                  </w:rPrChange>
                </w:rPr>
                <w:delText>??</w:delText>
              </w:r>
            </w:del>
            <w:r w:rsidRPr="00833C99">
              <w:rPr>
                <w:rFonts w:cstheme="minorHAnsi"/>
                <w:i/>
                <w:iCs/>
                <w:noProof/>
                <w:rPrChange w:id="259" w:author="Marcus Salouk" w:date="2019-11-25T09:21:00Z">
                  <w:rPr>
                    <w:rFonts w:cstheme="minorHAnsi"/>
                    <w:noProof/>
                  </w:rPr>
                </w:rPrChange>
              </w:rPr>
              <w:t>: response variable estimated CDF</w:t>
            </w:r>
            <w:r w:rsidRPr="00833C99">
              <w:rPr>
                <w:rFonts w:ascii="Century Gothic" w:hAnsi="Century Gothic"/>
                <w:i/>
                <w:iCs/>
                <w:noProof/>
                <w:rPrChange w:id="260" w:author="Marcus Salouk" w:date="2019-11-25T09:21:00Z">
                  <w:rPr>
                    <w:rFonts w:ascii="Century Gothic" w:hAnsi="Century Gothic"/>
                    <w:noProof/>
                  </w:rPr>
                </w:rPrChange>
              </w:rPr>
              <w:t xml:space="preserve"> </w:t>
            </w:r>
          </w:p>
        </w:tc>
      </w:tr>
    </w:tbl>
    <w:p w14:paraId="5AD195B0" w14:textId="4A5F0ED7" w:rsidR="00AF5CA0" w:rsidRDefault="00682101" w:rsidP="003B59C2">
      <w:pPr>
        <w:rPr>
          <w:rFonts w:eastAsiaTheme="minorEastAsia"/>
          <w:sz w:val="24"/>
          <w:szCs w:val="24"/>
        </w:rPr>
      </w:pPr>
      <w:r>
        <w:rPr>
          <w:rFonts w:eastAsiaTheme="minorEastAsia"/>
          <w:sz w:val="24"/>
          <w:szCs w:val="24"/>
        </w:rPr>
        <w:t>As</w:t>
      </w:r>
      <w:r w:rsidRPr="00682101">
        <w:rPr>
          <w:rFonts w:eastAsiaTheme="minorEastAsia"/>
          <w:sz w:val="24"/>
          <w:szCs w:val="24"/>
        </w:rPr>
        <w:t xml:space="preserve"> the dataset is highly biased</w:t>
      </w:r>
      <w:r>
        <w:rPr>
          <w:rFonts w:eastAsiaTheme="minorEastAsia"/>
          <w:sz w:val="24"/>
          <w:szCs w:val="24"/>
        </w:rPr>
        <w:t>,</w:t>
      </w:r>
      <w:r w:rsidRPr="00682101">
        <w:rPr>
          <w:rFonts w:eastAsiaTheme="minorEastAsia"/>
          <w:sz w:val="24"/>
          <w:szCs w:val="24"/>
        </w:rPr>
        <w:t xml:space="preserve"> a trivial classifier that only predicts {Combined &lt; threshold} would achieve 92.36% accuracy.</w:t>
      </w:r>
    </w:p>
    <w:p w14:paraId="15588F2A" w14:textId="77777777" w:rsidR="00553749" w:rsidRPr="008E180A" w:rsidRDefault="00553749" w:rsidP="00553749">
      <w:pPr>
        <w:rPr>
          <w:rFonts w:eastAsiaTheme="minorEastAsia"/>
          <w:b/>
          <w:bCs/>
          <w:sz w:val="4"/>
          <w:szCs w:val="4"/>
        </w:rPr>
      </w:pPr>
    </w:p>
    <w:p w14:paraId="7C9A06A0" w14:textId="4B84F325" w:rsidR="00553749" w:rsidRDefault="00553749" w:rsidP="00553749">
      <w:pPr>
        <w:rPr>
          <w:rFonts w:eastAsiaTheme="minorEastAsia"/>
          <w:b/>
          <w:bCs/>
          <w:sz w:val="24"/>
          <w:szCs w:val="24"/>
        </w:rPr>
      </w:pPr>
      <w:r w:rsidRPr="00553749">
        <w:rPr>
          <w:rFonts w:eastAsiaTheme="minorEastAsia"/>
          <w:b/>
          <w:bCs/>
          <w:sz w:val="24"/>
          <w:szCs w:val="24"/>
        </w:rPr>
        <w:t xml:space="preserve">[7.2] </w:t>
      </w:r>
      <w:r>
        <w:rPr>
          <w:rFonts w:eastAsiaTheme="minorEastAsia"/>
          <w:b/>
          <w:bCs/>
          <w:sz w:val="24"/>
          <w:szCs w:val="24"/>
        </w:rPr>
        <w:t>Baseline prediction accuracy</w:t>
      </w:r>
      <w:ins w:id="261" w:author="JJ Liu" w:date="2019-11-25T01:05:00Z">
        <w:r w:rsidR="004A3E29">
          <w:rPr>
            <w:rFonts w:eastAsiaTheme="minorEastAsia"/>
            <w:b/>
            <w:bCs/>
            <w:sz w:val="24"/>
            <w:szCs w:val="24"/>
          </w:rPr>
          <w:t xml:space="preserve"> on predicting future track geometry</w:t>
        </w:r>
      </w:ins>
    </w:p>
    <w:p w14:paraId="06AC6A40" w14:textId="499EB406" w:rsidR="00D16334" w:rsidRPr="00553749" w:rsidRDefault="008B4F65" w:rsidP="00553749">
      <w:pPr>
        <w:rPr>
          <w:rFonts w:eastAsiaTheme="minorEastAsia"/>
          <w:b/>
          <w:bCs/>
          <w:sz w:val="24"/>
          <w:szCs w:val="24"/>
        </w:rPr>
      </w:pPr>
      <w:r>
        <w:rPr>
          <w:rFonts w:eastAsiaTheme="minorEastAsia" w:cstheme="minorHAnsi"/>
          <w:sz w:val="24"/>
          <w:szCs w:val="24"/>
        </w:rPr>
        <w:t>T</w:t>
      </w:r>
      <w:r w:rsidR="00D16334" w:rsidRPr="00BB333A">
        <w:rPr>
          <w:rFonts w:eastAsiaTheme="minorEastAsia" w:cstheme="minorHAnsi"/>
          <w:sz w:val="24"/>
          <w:szCs w:val="24"/>
        </w:rPr>
        <w:t xml:space="preserve">he most trivial regression model: </w:t>
      </w:r>
      <m:oMath>
        <m:r>
          <w:rPr>
            <w:rFonts w:ascii="Cambria Math" w:eastAsiaTheme="minorEastAsia" w:hAnsi="Cambria Math" w:cstheme="minorHAnsi"/>
          </w:rPr>
          <m:t>Combined(t) = mean(Combined(t-1))</m:t>
        </m:r>
      </m:oMath>
      <w:r w:rsidR="00D16334" w:rsidRPr="00BB333A">
        <w:rPr>
          <w:rFonts w:eastAsiaTheme="minorEastAsia" w:cstheme="minorHAnsi"/>
          <w:sz w:val="24"/>
          <w:szCs w:val="24"/>
        </w:rPr>
        <w:t>, achieved 63.86% test accuracy.</w:t>
      </w:r>
      <w:r w:rsidR="00D16334">
        <w:rPr>
          <w:rFonts w:eastAsiaTheme="minorEastAsia" w:cstheme="minorHAnsi"/>
          <w:sz w:val="24"/>
          <w:szCs w:val="24"/>
        </w:rPr>
        <w:t xml:space="preserve"> </w:t>
      </w:r>
      <w:r w:rsidR="00D16334" w:rsidRPr="00D16334">
        <w:rPr>
          <w:rFonts w:eastAsiaTheme="minorEastAsia" w:cstheme="minorHAnsi"/>
          <w:sz w:val="24"/>
          <w:szCs w:val="24"/>
        </w:rPr>
        <w:t xml:space="preserve">The baseline prediction </w:t>
      </w:r>
      <w:r>
        <w:rPr>
          <w:rFonts w:eastAsiaTheme="minorEastAsia" w:cstheme="minorHAnsi"/>
          <w:sz w:val="24"/>
          <w:szCs w:val="24"/>
        </w:rPr>
        <w:t>was</w:t>
      </w:r>
      <w:r w:rsidR="00D16334" w:rsidRPr="00D16334">
        <w:rPr>
          <w:rFonts w:eastAsiaTheme="minorEastAsia" w:cstheme="minorHAnsi"/>
          <w:sz w:val="24"/>
          <w:szCs w:val="24"/>
        </w:rPr>
        <w:t xml:space="preserve"> improved by projecting the most recent quarter Combined value i.e. </w:t>
      </w:r>
      <m:oMath>
        <m:sSub>
          <m:sSubPr>
            <m:ctrlPr>
              <w:rPr>
                <w:rFonts w:ascii="Cambria Math" w:eastAsiaTheme="minorEastAsia" w:hAnsi="Cambria Math" w:cstheme="minorHAnsi"/>
                <w:i/>
              </w:rPr>
            </m:ctrlPr>
          </m:sSubPr>
          <m:e>
            <m:r>
              <w:rPr>
                <w:rFonts w:ascii="Cambria Math" w:eastAsiaTheme="minorEastAsia" w:hAnsi="Cambria Math" w:cstheme="minorHAnsi"/>
              </w:rPr>
              <m:t>Combined</m:t>
            </m:r>
          </m:e>
          <m:sub>
            <m:r>
              <w:rPr>
                <w:rFonts w:ascii="Cambria Math" w:eastAsiaTheme="minorEastAsia" w:hAnsi="Cambria Math" w:cstheme="minorHAnsi"/>
              </w:rPr>
              <m:t>i</m:t>
            </m:r>
          </m:sub>
        </m:sSub>
        <m:r>
          <w:rPr>
            <w:rFonts w:ascii="Cambria Math" w:eastAsiaTheme="minorEastAsia" w:hAnsi="Cambria Math" w:cstheme="minorHAnsi"/>
          </w:rPr>
          <m:t xml:space="preserve">(t) = </m:t>
        </m:r>
        <m:sSub>
          <m:sSubPr>
            <m:ctrlPr>
              <w:rPr>
                <w:rFonts w:ascii="Cambria Math" w:eastAsiaTheme="minorEastAsia" w:hAnsi="Cambria Math" w:cstheme="minorHAnsi"/>
                <w:i/>
              </w:rPr>
            </m:ctrlPr>
          </m:sSubPr>
          <m:e>
            <m:r>
              <w:rPr>
                <w:rFonts w:ascii="Cambria Math" w:eastAsiaTheme="minorEastAsia" w:hAnsi="Cambria Math" w:cstheme="minorHAnsi"/>
              </w:rPr>
              <m:t>Combined</m:t>
            </m:r>
          </m:e>
          <m:sub>
            <m:r>
              <w:rPr>
                <w:rFonts w:ascii="Cambria Math" w:eastAsiaTheme="minorEastAsia" w:hAnsi="Cambria Math" w:cstheme="minorHAnsi"/>
              </w:rPr>
              <m:t>i</m:t>
            </m:r>
          </m:sub>
        </m:sSub>
        <m:r>
          <w:rPr>
            <w:rFonts w:ascii="Cambria Math" w:eastAsiaTheme="minorEastAsia" w:hAnsi="Cambria Math" w:cstheme="minorHAnsi"/>
          </w:rPr>
          <m:t>(t-1)</m:t>
        </m:r>
      </m:oMath>
      <w:r w:rsidR="00D16334" w:rsidRPr="00D16334">
        <w:rPr>
          <w:rFonts w:eastAsiaTheme="minorEastAsia" w:cstheme="minorHAnsi"/>
          <w:sz w:val="24"/>
          <w:szCs w:val="24"/>
        </w:rPr>
        <w:t>. The baseline achieved 80.92% test accuracy.</w:t>
      </w:r>
      <w:r w:rsidR="006547A1">
        <w:rPr>
          <w:rFonts w:eastAsiaTheme="minorEastAsia" w:cstheme="minorHAnsi"/>
          <w:sz w:val="24"/>
          <w:szCs w:val="24"/>
        </w:rPr>
        <w:t xml:space="preserve"> Note heteroskedasticity in Figure </w:t>
      </w:r>
      <w:ins w:id="262" w:author="JJ Liu" w:date="2019-11-26T01:13:00Z">
        <w:r w:rsidR="00BD0824">
          <w:rPr>
            <w:rFonts w:eastAsiaTheme="minorEastAsia" w:cstheme="minorHAnsi"/>
            <w:sz w:val="24"/>
            <w:szCs w:val="24"/>
          </w:rPr>
          <w:t>12</w:t>
        </w:r>
      </w:ins>
      <w:del w:id="263" w:author="JJ Liu" w:date="2019-11-26T01:13:00Z">
        <w:r w:rsidR="006547A1" w:rsidDel="00BD0824">
          <w:rPr>
            <w:rFonts w:eastAsiaTheme="minorEastAsia" w:cstheme="minorHAnsi"/>
            <w:sz w:val="24"/>
            <w:szCs w:val="24"/>
          </w:rPr>
          <w:delText>??</w:delText>
        </w:r>
      </w:del>
      <w:r w:rsidR="006547A1">
        <w:rPr>
          <w:rFonts w:eastAsiaTheme="minorEastAsia" w:cstheme="minorHAnsi"/>
          <w:sz w:val="24"/>
          <w:szCs w:val="24"/>
        </w:rPr>
        <w:t xml:space="preserve"> for “high priority”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566"/>
      </w:tblGrid>
      <w:tr w:rsidR="00BB333A" w:rsidRPr="00833C99" w14:paraId="2AA455CE" w14:textId="77777777" w:rsidTr="008E180A">
        <w:tc>
          <w:tcPr>
            <w:tcW w:w="4451" w:type="dxa"/>
          </w:tcPr>
          <w:p w14:paraId="6E454DF6" w14:textId="77777777" w:rsidR="00BB333A" w:rsidRPr="00833C99" w:rsidRDefault="00D16334" w:rsidP="00D16334">
            <w:pPr>
              <w:jc w:val="center"/>
              <w:rPr>
                <w:rFonts w:eastAsiaTheme="minorEastAsia"/>
                <w:i/>
                <w:iCs/>
                <w:rPrChange w:id="264" w:author="Marcus Salouk" w:date="2019-11-25T09:22:00Z">
                  <w:rPr>
                    <w:rFonts w:eastAsiaTheme="minorEastAsia"/>
                  </w:rPr>
                </w:rPrChange>
              </w:rPr>
            </w:pPr>
            <w:r w:rsidRPr="00833C99">
              <w:rPr>
                <w:rFonts w:ascii="Century Gothic" w:hAnsi="Century Gothic"/>
                <w:i/>
                <w:iCs/>
                <w:noProof/>
                <w:rPrChange w:id="265" w:author="Marcus Salouk" w:date="2019-11-25T09:22:00Z">
                  <w:rPr>
                    <w:rFonts w:ascii="Century Gothic" w:hAnsi="Century Gothic"/>
                    <w:noProof/>
                  </w:rPr>
                </w:rPrChange>
              </w:rPr>
              <w:drawing>
                <wp:inline distT="0" distB="0" distL="0" distR="0" wp14:anchorId="6FA06926" wp14:editId="5F4EFA03">
                  <wp:extent cx="2689860" cy="1986292"/>
                  <wp:effectExtent l="0" t="0" r="0" b="0"/>
                  <wp:docPr id="11" name="Picture 11" descr="C:\Users\Marcus\AppData\Local\Microsoft\Windows\INetCache\Content.MSO\A13F3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us\AppData\Local\Microsoft\Windows\INetCache\Content.MSO\A13F319B.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1376" cy="2039102"/>
                          </a:xfrm>
                          <a:prstGeom prst="rect">
                            <a:avLst/>
                          </a:prstGeom>
                          <a:noFill/>
                          <a:ln>
                            <a:noFill/>
                          </a:ln>
                        </pic:spPr>
                      </pic:pic>
                    </a:graphicData>
                  </a:graphic>
                </wp:inline>
              </w:drawing>
            </w:r>
          </w:p>
          <w:p w14:paraId="13013264" w14:textId="0258ABF3" w:rsidR="00D16334" w:rsidRPr="00833C99" w:rsidRDefault="00D16334" w:rsidP="00D16334">
            <w:pPr>
              <w:jc w:val="center"/>
              <w:rPr>
                <w:rFonts w:eastAsiaTheme="minorEastAsia"/>
                <w:b/>
                <w:bCs/>
                <w:i/>
                <w:iCs/>
                <w:sz w:val="24"/>
                <w:szCs w:val="24"/>
                <w:rPrChange w:id="266" w:author="Marcus Salouk" w:date="2019-11-25T09:22:00Z">
                  <w:rPr>
                    <w:rFonts w:eastAsiaTheme="minorEastAsia"/>
                    <w:b/>
                    <w:bCs/>
                    <w:sz w:val="24"/>
                    <w:szCs w:val="24"/>
                  </w:rPr>
                </w:rPrChange>
              </w:rPr>
            </w:pPr>
            <w:r w:rsidRPr="00833C99">
              <w:rPr>
                <w:rFonts w:eastAsiaTheme="minorEastAsia"/>
                <w:i/>
                <w:iCs/>
                <w:rPrChange w:id="267" w:author="Marcus Salouk" w:date="2019-11-25T09:22:00Z">
                  <w:rPr>
                    <w:rFonts w:eastAsiaTheme="minorEastAsia"/>
                  </w:rPr>
                </w:rPrChange>
              </w:rPr>
              <w:t xml:space="preserve">Figure </w:t>
            </w:r>
            <w:ins w:id="268" w:author="JJ Liu" w:date="2019-11-25T01:04:00Z">
              <w:r w:rsidR="004A3E29" w:rsidRPr="00833C99">
                <w:rPr>
                  <w:rFonts w:eastAsiaTheme="minorEastAsia"/>
                  <w:i/>
                  <w:iCs/>
                  <w:rPrChange w:id="269" w:author="Marcus Salouk" w:date="2019-11-25T09:22:00Z">
                    <w:rPr>
                      <w:rFonts w:eastAsiaTheme="minorEastAsia"/>
                    </w:rPr>
                  </w:rPrChange>
                </w:rPr>
                <w:t>11</w:t>
              </w:r>
            </w:ins>
            <w:del w:id="270" w:author="JJ Liu" w:date="2019-11-25T01:04:00Z">
              <w:r w:rsidRPr="00833C99" w:rsidDel="004A3E29">
                <w:rPr>
                  <w:rFonts w:eastAsiaTheme="minorEastAsia"/>
                  <w:i/>
                  <w:iCs/>
                  <w:rPrChange w:id="271" w:author="Marcus Salouk" w:date="2019-11-25T09:22:00Z">
                    <w:rPr>
                      <w:rFonts w:eastAsiaTheme="minorEastAsia"/>
                    </w:rPr>
                  </w:rPrChange>
                </w:rPr>
                <w:delText>??</w:delText>
              </w:r>
            </w:del>
            <w:r w:rsidRPr="00833C99">
              <w:rPr>
                <w:rFonts w:eastAsiaTheme="minorEastAsia"/>
                <w:i/>
                <w:iCs/>
                <w:rPrChange w:id="272" w:author="Marcus Salouk" w:date="2019-11-25T09:22:00Z">
                  <w:rPr>
                    <w:rFonts w:eastAsiaTheme="minorEastAsia"/>
                  </w:rPr>
                </w:rPrChange>
              </w:rPr>
              <w:t>: Baseline predictive accuracy</w:t>
            </w:r>
          </w:p>
        </w:tc>
        <w:tc>
          <w:tcPr>
            <w:tcW w:w="4565" w:type="dxa"/>
          </w:tcPr>
          <w:p w14:paraId="428BB23F" w14:textId="1AE431F0" w:rsidR="00BB333A" w:rsidRPr="00833C99" w:rsidRDefault="00D16334" w:rsidP="00D16334">
            <w:pPr>
              <w:jc w:val="center"/>
              <w:rPr>
                <w:rFonts w:eastAsiaTheme="minorEastAsia"/>
                <w:i/>
                <w:iCs/>
                <w:rPrChange w:id="273" w:author="Marcus Salouk" w:date="2019-11-25T09:22:00Z">
                  <w:rPr>
                    <w:rFonts w:eastAsiaTheme="minorEastAsia"/>
                  </w:rPr>
                </w:rPrChange>
              </w:rPr>
            </w:pPr>
            <w:r w:rsidRPr="00833C99">
              <w:rPr>
                <w:rFonts w:ascii="Century Gothic" w:hAnsi="Century Gothic"/>
                <w:i/>
                <w:iCs/>
                <w:noProof/>
                <w:rPrChange w:id="274" w:author="Marcus Salouk" w:date="2019-11-25T09:22:00Z">
                  <w:rPr>
                    <w:rFonts w:ascii="Century Gothic" w:hAnsi="Century Gothic"/>
                    <w:noProof/>
                  </w:rPr>
                </w:rPrChange>
              </w:rPr>
              <w:drawing>
                <wp:inline distT="0" distB="0" distL="0" distR="0" wp14:anchorId="3F5C92CA" wp14:editId="5D78179D">
                  <wp:extent cx="2755392" cy="1977902"/>
                  <wp:effectExtent l="0" t="0" r="6985" b="3810"/>
                  <wp:docPr id="12" name="Picture 12" descr="C:\Users\Marcus\AppData\Local\Microsoft\Windows\INetCache\Content.MSO\EF8CD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cus\AppData\Local\Microsoft\Windows\INetCache\Content.MSO\EF8CD961.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0742" cy="2010455"/>
                          </a:xfrm>
                          <a:prstGeom prst="rect">
                            <a:avLst/>
                          </a:prstGeom>
                          <a:noFill/>
                          <a:ln>
                            <a:noFill/>
                          </a:ln>
                        </pic:spPr>
                      </pic:pic>
                    </a:graphicData>
                  </a:graphic>
                </wp:inline>
              </w:drawing>
            </w:r>
          </w:p>
          <w:p w14:paraId="2FF6D05D" w14:textId="29DEC1C5" w:rsidR="00BB333A" w:rsidRPr="00833C99" w:rsidRDefault="00D16334" w:rsidP="00D16334">
            <w:pPr>
              <w:jc w:val="center"/>
              <w:rPr>
                <w:rFonts w:eastAsiaTheme="minorEastAsia"/>
                <w:b/>
                <w:bCs/>
                <w:i/>
                <w:iCs/>
                <w:sz w:val="24"/>
                <w:szCs w:val="24"/>
                <w:rPrChange w:id="275" w:author="Marcus Salouk" w:date="2019-11-25T09:22:00Z">
                  <w:rPr>
                    <w:rFonts w:eastAsiaTheme="minorEastAsia"/>
                    <w:b/>
                    <w:bCs/>
                    <w:sz w:val="24"/>
                    <w:szCs w:val="24"/>
                  </w:rPr>
                </w:rPrChange>
              </w:rPr>
            </w:pPr>
            <w:r w:rsidRPr="00833C99">
              <w:rPr>
                <w:rFonts w:eastAsiaTheme="minorEastAsia"/>
                <w:i/>
                <w:iCs/>
                <w:rPrChange w:id="276" w:author="Marcus Salouk" w:date="2019-11-25T09:22:00Z">
                  <w:rPr>
                    <w:rFonts w:eastAsiaTheme="minorEastAsia"/>
                  </w:rPr>
                </w:rPrChange>
              </w:rPr>
              <w:t xml:space="preserve">Figure </w:t>
            </w:r>
            <w:ins w:id="277" w:author="JJ Liu" w:date="2019-11-25T01:04:00Z">
              <w:r w:rsidR="004A3E29" w:rsidRPr="00833C99">
                <w:rPr>
                  <w:rFonts w:eastAsiaTheme="minorEastAsia"/>
                  <w:i/>
                  <w:iCs/>
                  <w:rPrChange w:id="278" w:author="Marcus Salouk" w:date="2019-11-25T09:22:00Z">
                    <w:rPr>
                      <w:rFonts w:eastAsiaTheme="minorEastAsia"/>
                    </w:rPr>
                  </w:rPrChange>
                </w:rPr>
                <w:t>12</w:t>
              </w:r>
            </w:ins>
            <w:del w:id="279" w:author="JJ Liu" w:date="2019-11-25T01:04:00Z">
              <w:r w:rsidRPr="00833C99" w:rsidDel="004A3E29">
                <w:rPr>
                  <w:rFonts w:eastAsiaTheme="minorEastAsia"/>
                  <w:i/>
                  <w:iCs/>
                  <w:rPrChange w:id="280" w:author="Marcus Salouk" w:date="2019-11-25T09:22:00Z">
                    <w:rPr>
                      <w:rFonts w:eastAsiaTheme="minorEastAsia"/>
                    </w:rPr>
                  </w:rPrChange>
                </w:rPr>
                <w:delText>??</w:delText>
              </w:r>
            </w:del>
            <w:r w:rsidRPr="00833C99">
              <w:rPr>
                <w:rFonts w:eastAsiaTheme="minorEastAsia"/>
                <w:i/>
                <w:iCs/>
                <w:rPrChange w:id="281" w:author="Marcus Salouk" w:date="2019-11-25T09:22:00Z">
                  <w:rPr>
                    <w:rFonts w:eastAsiaTheme="minorEastAsia"/>
                  </w:rPr>
                </w:rPrChange>
              </w:rPr>
              <w:t>: Baseline prediction “high priority”</w:t>
            </w:r>
          </w:p>
        </w:tc>
      </w:tr>
    </w:tbl>
    <w:p w14:paraId="77576A50" w14:textId="1A3FEF8E" w:rsidR="0041522B" w:rsidRPr="0041522B" w:rsidRDefault="0041522B" w:rsidP="0041522B">
      <w:pPr>
        <w:rPr>
          <w:rFonts w:eastAsiaTheme="minorEastAsia"/>
          <w:b/>
          <w:bCs/>
          <w:sz w:val="24"/>
          <w:szCs w:val="24"/>
        </w:rPr>
      </w:pPr>
      <w:r w:rsidRPr="0041522B">
        <w:rPr>
          <w:rFonts w:eastAsiaTheme="minorEastAsia"/>
          <w:b/>
          <w:bCs/>
          <w:sz w:val="24"/>
          <w:szCs w:val="24"/>
        </w:rPr>
        <w:lastRenderedPageBreak/>
        <w:t>[7.</w:t>
      </w:r>
      <w:r w:rsidR="00553749">
        <w:rPr>
          <w:rFonts w:eastAsiaTheme="minorEastAsia"/>
          <w:b/>
          <w:bCs/>
          <w:sz w:val="24"/>
          <w:szCs w:val="24"/>
        </w:rPr>
        <w:t>3</w:t>
      </w:r>
      <w:r w:rsidRPr="0041522B">
        <w:rPr>
          <w:rFonts w:eastAsiaTheme="minorEastAsia"/>
          <w:b/>
          <w:bCs/>
          <w:sz w:val="24"/>
          <w:szCs w:val="24"/>
        </w:rPr>
        <w:t xml:space="preserve">] </w:t>
      </w:r>
      <w:r>
        <w:rPr>
          <w:rFonts w:eastAsiaTheme="minorEastAsia"/>
          <w:b/>
          <w:bCs/>
          <w:sz w:val="24"/>
          <w:szCs w:val="24"/>
        </w:rPr>
        <w:t>Feature assessment</w:t>
      </w:r>
    </w:p>
    <w:p w14:paraId="6DE3FCAF" w14:textId="77777777" w:rsidR="008B4F65" w:rsidRPr="008B4F65" w:rsidRDefault="008B4F65" w:rsidP="008B4F65">
      <w:pPr>
        <w:rPr>
          <w:rFonts w:cstheme="minorHAnsi"/>
          <w:sz w:val="24"/>
          <w:szCs w:val="24"/>
        </w:rPr>
      </w:pPr>
      <w:r w:rsidRPr="008B4F65">
        <w:rPr>
          <w:rFonts w:cstheme="minorHAnsi"/>
          <w:sz w:val="24"/>
          <w:szCs w:val="24"/>
        </w:rPr>
        <w:t>The feature selection results are summarised as:</w:t>
      </w:r>
    </w:p>
    <w:tbl>
      <w:tblPr>
        <w:tblStyle w:val="TableGrid2"/>
        <w:tblW w:w="0" w:type="auto"/>
        <w:tblLook w:val="04A0" w:firstRow="1" w:lastRow="0" w:firstColumn="1" w:lastColumn="0" w:noHBand="0" w:noVBand="1"/>
      </w:tblPr>
      <w:tblGrid>
        <w:gridCol w:w="2621"/>
        <w:gridCol w:w="1598"/>
        <w:gridCol w:w="1599"/>
        <w:gridCol w:w="1599"/>
        <w:gridCol w:w="1599"/>
      </w:tblGrid>
      <w:tr w:rsidR="008B4F65" w:rsidRPr="008B4F65" w14:paraId="270A9096" w14:textId="77777777" w:rsidTr="008B4F65">
        <w:tc>
          <w:tcPr>
            <w:tcW w:w="2621" w:type="dxa"/>
            <w:shd w:val="clear" w:color="auto" w:fill="E7E6E6" w:themeFill="background2"/>
          </w:tcPr>
          <w:p w14:paraId="5E61A4F5" w14:textId="77777777" w:rsidR="008B4F65" w:rsidRPr="008B4F65" w:rsidRDefault="008B4F65" w:rsidP="008C6B9D">
            <w:pPr>
              <w:spacing w:line="259" w:lineRule="auto"/>
              <w:jc w:val="center"/>
              <w:rPr>
                <w:rFonts w:cstheme="minorHAnsi"/>
                <w:b/>
                <w:bCs/>
                <w:sz w:val="24"/>
                <w:szCs w:val="24"/>
              </w:rPr>
            </w:pPr>
            <w:bookmarkStart w:id="282" w:name="_Hlk25175675"/>
            <w:r w:rsidRPr="008B4F65">
              <w:rPr>
                <w:rFonts w:cstheme="minorHAnsi"/>
                <w:b/>
                <w:bCs/>
                <w:sz w:val="24"/>
                <w:szCs w:val="24"/>
              </w:rPr>
              <w:t>Feature Selection Method</w:t>
            </w:r>
          </w:p>
        </w:tc>
        <w:tc>
          <w:tcPr>
            <w:tcW w:w="1598" w:type="dxa"/>
            <w:shd w:val="clear" w:color="auto" w:fill="E7E6E6" w:themeFill="background2"/>
          </w:tcPr>
          <w:p w14:paraId="63022DAF"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Best Test Accuracy</w:t>
            </w:r>
          </w:p>
        </w:tc>
        <w:tc>
          <w:tcPr>
            <w:tcW w:w="1599" w:type="dxa"/>
            <w:shd w:val="clear" w:color="auto" w:fill="E7E6E6" w:themeFill="background2"/>
          </w:tcPr>
          <w:p w14:paraId="659F74E1"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Gradient of best-fit for Best Model</w:t>
            </w:r>
          </w:p>
        </w:tc>
        <w:tc>
          <w:tcPr>
            <w:tcW w:w="1599" w:type="dxa"/>
            <w:shd w:val="clear" w:color="auto" w:fill="E7E6E6" w:themeFill="background2"/>
          </w:tcPr>
          <w:p w14:paraId="3153C191"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 xml:space="preserve">Best Test </w:t>
            </w:r>
            <w:proofErr w:type="gramStart"/>
            <w:r w:rsidRPr="008B4F65">
              <w:rPr>
                <w:rFonts w:cstheme="minorHAnsi"/>
                <w:b/>
                <w:bCs/>
                <w:sz w:val="24"/>
                <w:szCs w:val="24"/>
              </w:rPr>
              <w:t>Accuracy  “</w:t>
            </w:r>
            <w:proofErr w:type="gramEnd"/>
            <w:r w:rsidRPr="008B4F65">
              <w:rPr>
                <w:rFonts w:cstheme="minorHAnsi"/>
                <w:b/>
                <w:bCs/>
                <w:sz w:val="24"/>
                <w:szCs w:val="24"/>
              </w:rPr>
              <w:t>High Priority”</w:t>
            </w:r>
          </w:p>
        </w:tc>
        <w:tc>
          <w:tcPr>
            <w:tcW w:w="1599" w:type="dxa"/>
            <w:shd w:val="clear" w:color="auto" w:fill="E7E6E6" w:themeFill="background2"/>
          </w:tcPr>
          <w:p w14:paraId="7535ABBE"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Best Correlation “High Priority”</w:t>
            </w:r>
          </w:p>
        </w:tc>
      </w:tr>
      <w:tr w:rsidR="008B4F65" w:rsidRPr="008B4F65" w14:paraId="23CEB910" w14:textId="77777777" w:rsidTr="008B4F65">
        <w:tc>
          <w:tcPr>
            <w:tcW w:w="2621" w:type="dxa"/>
          </w:tcPr>
          <w:p w14:paraId="5B598802" w14:textId="4405E0E2" w:rsidR="008B4F65" w:rsidRPr="008B4F65" w:rsidRDefault="008B4F65" w:rsidP="008C6B9D">
            <w:pPr>
              <w:spacing w:line="259" w:lineRule="auto"/>
              <w:rPr>
                <w:rFonts w:cstheme="minorHAnsi"/>
                <w:sz w:val="24"/>
                <w:szCs w:val="24"/>
              </w:rPr>
            </w:pPr>
            <w:r w:rsidRPr="008B4F65">
              <w:rPr>
                <w:rFonts w:cstheme="minorHAnsi"/>
                <w:sz w:val="24"/>
                <w:szCs w:val="24"/>
              </w:rPr>
              <w:t>Linear regression (</w:t>
            </w:r>
            <w:r w:rsidR="008C6B9D">
              <w:rPr>
                <w:rFonts w:cstheme="minorHAnsi"/>
                <w:sz w:val="24"/>
                <w:szCs w:val="24"/>
              </w:rPr>
              <w:t>using</w:t>
            </w:r>
            <w:r w:rsidRPr="008B4F65">
              <w:rPr>
                <w:rFonts w:cstheme="minorHAnsi"/>
                <w:sz w:val="24"/>
                <w:szCs w:val="24"/>
              </w:rPr>
              <w:t xml:space="preserve"> coefficient p-values)</w:t>
            </w:r>
          </w:p>
        </w:tc>
        <w:tc>
          <w:tcPr>
            <w:tcW w:w="1598" w:type="dxa"/>
          </w:tcPr>
          <w:p w14:paraId="14C39370"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83.05%</w:t>
            </w:r>
          </w:p>
        </w:tc>
        <w:tc>
          <w:tcPr>
            <w:tcW w:w="1599" w:type="dxa"/>
          </w:tcPr>
          <w:p w14:paraId="2DFBF9F1"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0.98</w:t>
            </w:r>
          </w:p>
        </w:tc>
        <w:tc>
          <w:tcPr>
            <w:tcW w:w="1599" w:type="dxa"/>
          </w:tcPr>
          <w:p w14:paraId="36B06C9E"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80.52%</w:t>
            </w:r>
          </w:p>
        </w:tc>
        <w:tc>
          <w:tcPr>
            <w:tcW w:w="1599" w:type="dxa"/>
          </w:tcPr>
          <w:p w14:paraId="2943A99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0.18</w:t>
            </w:r>
          </w:p>
        </w:tc>
      </w:tr>
      <w:tr w:rsidR="008B4F65" w:rsidRPr="008B4F65" w14:paraId="30974A79" w14:textId="77777777" w:rsidTr="008B4F65">
        <w:tc>
          <w:tcPr>
            <w:tcW w:w="2621" w:type="dxa"/>
          </w:tcPr>
          <w:p w14:paraId="4C9E6A29" w14:textId="77777777" w:rsidR="008B4F65" w:rsidRPr="008B4F65" w:rsidRDefault="008B4F65" w:rsidP="008C6B9D">
            <w:pPr>
              <w:spacing w:line="259" w:lineRule="auto"/>
              <w:rPr>
                <w:rFonts w:cstheme="minorHAnsi"/>
                <w:sz w:val="24"/>
                <w:szCs w:val="24"/>
              </w:rPr>
            </w:pPr>
            <w:r w:rsidRPr="008B4F65">
              <w:rPr>
                <w:rFonts w:cstheme="minorHAnsi"/>
                <w:sz w:val="24"/>
                <w:szCs w:val="24"/>
              </w:rPr>
              <w:t>LASSO</w:t>
            </w:r>
          </w:p>
        </w:tc>
        <w:tc>
          <w:tcPr>
            <w:tcW w:w="1598" w:type="dxa"/>
          </w:tcPr>
          <w:p w14:paraId="745B8E71"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81.78%</w:t>
            </w:r>
          </w:p>
        </w:tc>
        <w:tc>
          <w:tcPr>
            <w:tcW w:w="1599" w:type="dxa"/>
          </w:tcPr>
          <w:p w14:paraId="7774864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1.17</w:t>
            </w:r>
          </w:p>
        </w:tc>
        <w:tc>
          <w:tcPr>
            <w:tcW w:w="1599" w:type="dxa"/>
          </w:tcPr>
          <w:p w14:paraId="4C511E8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80.27%</w:t>
            </w:r>
          </w:p>
        </w:tc>
        <w:tc>
          <w:tcPr>
            <w:tcW w:w="1599" w:type="dxa"/>
          </w:tcPr>
          <w:p w14:paraId="5F0DD453"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0.22</w:t>
            </w:r>
          </w:p>
        </w:tc>
      </w:tr>
      <w:tr w:rsidR="008B4F65" w:rsidRPr="008B4F65" w14:paraId="2E1EBECB" w14:textId="77777777" w:rsidTr="008B4F65">
        <w:tc>
          <w:tcPr>
            <w:tcW w:w="2621" w:type="dxa"/>
          </w:tcPr>
          <w:p w14:paraId="3710C106" w14:textId="77777777" w:rsidR="008B4F65" w:rsidRPr="008B4F65" w:rsidRDefault="008B4F65" w:rsidP="008C6B9D">
            <w:pPr>
              <w:spacing w:line="259" w:lineRule="auto"/>
              <w:rPr>
                <w:rFonts w:cstheme="minorHAnsi"/>
                <w:sz w:val="24"/>
                <w:szCs w:val="24"/>
              </w:rPr>
            </w:pPr>
            <w:r w:rsidRPr="008B4F65">
              <w:rPr>
                <w:rFonts w:cstheme="minorHAnsi"/>
                <w:sz w:val="24"/>
                <w:szCs w:val="24"/>
              </w:rPr>
              <w:t>Elastic Net</w:t>
            </w:r>
            <w:r w:rsidRPr="008B4F65">
              <w:rPr>
                <w:rFonts w:cstheme="minorHAnsi"/>
                <w:sz w:val="24"/>
                <w:szCs w:val="24"/>
                <w:vertAlign w:val="superscript"/>
              </w:rPr>
              <w:t>1</w:t>
            </w:r>
          </w:p>
        </w:tc>
        <w:tc>
          <w:tcPr>
            <w:tcW w:w="1598" w:type="dxa"/>
          </w:tcPr>
          <w:p w14:paraId="18C9DE72"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83.21%</w:t>
            </w:r>
          </w:p>
        </w:tc>
        <w:tc>
          <w:tcPr>
            <w:tcW w:w="1599" w:type="dxa"/>
          </w:tcPr>
          <w:p w14:paraId="13677809"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1.01</w:t>
            </w:r>
          </w:p>
        </w:tc>
        <w:tc>
          <w:tcPr>
            <w:tcW w:w="1599" w:type="dxa"/>
          </w:tcPr>
          <w:p w14:paraId="0374A2BA"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80.74%</w:t>
            </w:r>
          </w:p>
        </w:tc>
        <w:tc>
          <w:tcPr>
            <w:tcW w:w="1599" w:type="dxa"/>
          </w:tcPr>
          <w:p w14:paraId="2C93688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0.16</w:t>
            </w:r>
          </w:p>
        </w:tc>
      </w:tr>
    </w:tbl>
    <w:bookmarkEnd w:id="282"/>
    <w:p w14:paraId="6C8A35DB" w14:textId="77777777" w:rsidR="008B4F65" w:rsidRPr="008B4F65" w:rsidRDefault="008B4F65" w:rsidP="008B4F65">
      <w:pPr>
        <w:rPr>
          <w:rFonts w:cstheme="minorHAnsi"/>
        </w:rPr>
      </w:pPr>
      <w:r w:rsidRPr="008B4F65">
        <w:rPr>
          <w:rFonts w:cstheme="minorHAnsi"/>
        </w:rPr>
        <w:t>Note 1: not technically a feature selection method as includes coefficient shrinkage</w:t>
      </w:r>
    </w:p>
    <w:p w14:paraId="0CF985A3" w14:textId="4A233383" w:rsidR="006547A1" w:rsidRPr="006547A1" w:rsidRDefault="006547A1" w:rsidP="008B4F65">
      <w:pPr>
        <w:rPr>
          <w:rFonts w:cstheme="minorHAnsi"/>
          <w:i/>
          <w:iCs/>
        </w:rPr>
      </w:pPr>
      <w:r w:rsidRPr="006547A1">
        <w:rPr>
          <w:rFonts w:cstheme="minorHAnsi"/>
          <w:i/>
          <w:iCs/>
        </w:rPr>
        <w:t>Table 6: feature engineering results</w:t>
      </w:r>
    </w:p>
    <w:p w14:paraId="0F5DAF5C" w14:textId="114E3688" w:rsidR="008B4F65" w:rsidRPr="008B4F65" w:rsidDel="00125AFA" w:rsidRDefault="008B4F65" w:rsidP="008B4F65">
      <w:pPr>
        <w:rPr>
          <w:del w:id="283" w:author="Marcus Salouk" w:date="2019-11-25T09:13:00Z"/>
          <w:rFonts w:cstheme="minorHAnsi"/>
          <w:sz w:val="24"/>
          <w:szCs w:val="24"/>
        </w:rPr>
      </w:pPr>
      <w:commentRangeStart w:id="284"/>
      <w:commentRangeStart w:id="285"/>
      <w:del w:id="286" w:author="Marcus Salouk" w:date="2019-11-25T09:13:00Z">
        <w:r w:rsidRPr="008B4F65" w:rsidDel="00125AFA">
          <w:rPr>
            <w:rFonts w:cstheme="minorHAnsi"/>
            <w:sz w:val="24"/>
            <w:szCs w:val="24"/>
          </w:rPr>
          <w:delText>The features selected by the models are as follows:</w:delText>
        </w:r>
      </w:del>
    </w:p>
    <w:tbl>
      <w:tblPr>
        <w:tblStyle w:val="TableGrid2"/>
        <w:tblW w:w="0" w:type="auto"/>
        <w:tblLook w:val="04A0" w:firstRow="1" w:lastRow="0" w:firstColumn="1" w:lastColumn="0" w:noHBand="0" w:noVBand="1"/>
      </w:tblPr>
      <w:tblGrid>
        <w:gridCol w:w="3005"/>
        <w:gridCol w:w="3005"/>
        <w:gridCol w:w="3006"/>
      </w:tblGrid>
      <w:tr w:rsidR="008B4F65" w:rsidRPr="008B4F65" w:rsidDel="00125AFA" w14:paraId="37D9C703" w14:textId="0279CF40" w:rsidTr="008B4F65">
        <w:trPr>
          <w:del w:id="287" w:author="Marcus Salouk" w:date="2019-11-25T09:13:00Z"/>
        </w:trPr>
        <w:tc>
          <w:tcPr>
            <w:tcW w:w="3005" w:type="dxa"/>
            <w:shd w:val="clear" w:color="auto" w:fill="E7E6E6" w:themeFill="background2"/>
          </w:tcPr>
          <w:p w14:paraId="181D0ABB" w14:textId="7CEFFF97" w:rsidR="008B4F65" w:rsidRPr="008B4F65" w:rsidDel="00125AFA" w:rsidRDefault="008B4F65" w:rsidP="008B4F65">
            <w:pPr>
              <w:spacing w:after="160" w:line="259" w:lineRule="auto"/>
              <w:jc w:val="center"/>
              <w:rPr>
                <w:del w:id="288" w:author="Marcus Salouk" w:date="2019-11-25T09:13:00Z"/>
                <w:rFonts w:cstheme="minorHAnsi"/>
                <w:b/>
                <w:bCs/>
                <w:sz w:val="24"/>
                <w:szCs w:val="24"/>
              </w:rPr>
            </w:pPr>
            <w:del w:id="289" w:author="Marcus Salouk" w:date="2019-11-25T09:13:00Z">
              <w:r w:rsidRPr="008B4F65" w:rsidDel="00125AFA">
                <w:rPr>
                  <w:rFonts w:cstheme="minorHAnsi"/>
                  <w:b/>
                  <w:bCs/>
                  <w:sz w:val="24"/>
                  <w:szCs w:val="24"/>
                </w:rPr>
                <w:delText>Linear Regression (“OLS”)</w:delText>
              </w:r>
            </w:del>
          </w:p>
        </w:tc>
        <w:tc>
          <w:tcPr>
            <w:tcW w:w="3005" w:type="dxa"/>
            <w:shd w:val="clear" w:color="auto" w:fill="E7E6E6" w:themeFill="background2"/>
          </w:tcPr>
          <w:p w14:paraId="2D316527" w14:textId="48933C6E" w:rsidR="008B4F65" w:rsidRPr="008B4F65" w:rsidDel="00125AFA" w:rsidRDefault="008B4F65" w:rsidP="008B4F65">
            <w:pPr>
              <w:spacing w:after="160" w:line="259" w:lineRule="auto"/>
              <w:jc w:val="center"/>
              <w:rPr>
                <w:del w:id="290" w:author="Marcus Salouk" w:date="2019-11-25T09:13:00Z"/>
                <w:rFonts w:cstheme="minorHAnsi"/>
                <w:b/>
                <w:bCs/>
                <w:sz w:val="24"/>
                <w:szCs w:val="24"/>
              </w:rPr>
            </w:pPr>
            <w:del w:id="291" w:author="Marcus Salouk" w:date="2019-11-25T09:13:00Z">
              <w:r w:rsidRPr="008B4F65" w:rsidDel="00125AFA">
                <w:rPr>
                  <w:rFonts w:cstheme="minorHAnsi"/>
                  <w:b/>
                  <w:bCs/>
                  <w:sz w:val="24"/>
                  <w:szCs w:val="24"/>
                </w:rPr>
                <w:delText>LASSO alpha=0.01 (“20”)</w:delText>
              </w:r>
            </w:del>
          </w:p>
        </w:tc>
        <w:tc>
          <w:tcPr>
            <w:tcW w:w="3006" w:type="dxa"/>
            <w:shd w:val="clear" w:color="auto" w:fill="E7E6E6" w:themeFill="background2"/>
          </w:tcPr>
          <w:p w14:paraId="5B024C01" w14:textId="40D3789B" w:rsidR="008B4F65" w:rsidRPr="008B4F65" w:rsidDel="00125AFA" w:rsidRDefault="008B4F65" w:rsidP="008B4F65">
            <w:pPr>
              <w:spacing w:after="160" w:line="259" w:lineRule="auto"/>
              <w:jc w:val="center"/>
              <w:rPr>
                <w:del w:id="292" w:author="Marcus Salouk" w:date="2019-11-25T09:13:00Z"/>
                <w:rFonts w:cstheme="minorHAnsi"/>
                <w:b/>
                <w:bCs/>
                <w:sz w:val="24"/>
                <w:szCs w:val="24"/>
              </w:rPr>
            </w:pPr>
            <w:del w:id="293" w:author="Marcus Salouk" w:date="2019-11-25T09:13:00Z">
              <w:r w:rsidRPr="008B4F65" w:rsidDel="00125AFA">
                <w:rPr>
                  <w:rFonts w:cstheme="minorHAnsi"/>
                  <w:b/>
                  <w:bCs/>
                  <w:sz w:val="24"/>
                  <w:szCs w:val="24"/>
                </w:rPr>
                <w:delText>LASSO alpha=0.1</w:delText>
              </w:r>
            </w:del>
          </w:p>
          <w:p w14:paraId="022A9D1B" w14:textId="5CD8C13B" w:rsidR="008B4F65" w:rsidRPr="008B4F65" w:rsidDel="00125AFA" w:rsidRDefault="008B4F65" w:rsidP="008B4F65">
            <w:pPr>
              <w:spacing w:after="160" w:line="259" w:lineRule="auto"/>
              <w:jc w:val="center"/>
              <w:rPr>
                <w:del w:id="294" w:author="Marcus Salouk" w:date="2019-11-25T09:13:00Z"/>
                <w:rFonts w:cstheme="minorHAnsi"/>
                <w:b/>
                <w:bCs/>
                <w:sz w:val="24"/>
                <w:szCs w:val="24"/>
              </w:rPr>
            </w:pPr>
            <w:del w:id="295" w:author="Marcus Salouk" w:date="2019-11-25T09:13:00Z">
              <w:r w:rsidRPr="008B4F65" w:rsidDel="00125AFA">
                <w:rPr>
                  <w:rFonts w:cstheme="minorHAnsi"/>
                  <w:b/>
                  <w:bCs/>
                  <w:sz w:val="24"/>
                  <w:szCs w:val="24"/>
                </w:rPr>
                <w:delText>(“9”)</w:delText>
              </w:r>
            </w:del>
          </w:p>
        </w:tc>
      </w:tr>
      <w:tr w:rsidR="008B4F65" w:rsidRPr="008B4F65" w:rsidDel="00125AFA" w14:paraId="61C13F5D" w14:textId="38FA6AEE" w:rsidTr="008B4F65">
        <w:trPr>
          <w:del w:id="296" w:author="Marcus Salouk" w:date="2019-11-25T09:13:00Z"/>
        </w:trPr>
        <w:tc>
          <w:tcPr>
            <w:tcW w:w="3005" w:type="dxa"/>
          </w:tcPr>
          <w:tbl>
            <w:tblPr>
              <w:tblW w:w="2040" w:type="dxa"/>
              <w:tblLook w:val="04A0" w:firstRow="1" w:lastRow="0" w:firstColumn="1" w:lastColumn="0" w:noHBand="0" w:noVBand="1"/>
            </w:tblPr>
            <w:tblGrid>
              <w:gridCol w:w="2053"/>
            </w:tblGrid>
            <w:tr w:rsidR="008B4F65" w:rsidRPr="008B4F65" w:rsidDel="00125AFA" w14:paraId="017AC20E" w14:textId="02471C9C" w:rsidTr="008B4F65">
              <w:trPr>
                <w:trHeight w:val="264"/>
                <w:del w:id="297" w:author="Marcus Salouk" w:date="2019-11-25T09:13:00Z"/>
              </w:trPr>
              <w:tc>
                <w:tcPr>
                  <w:tcW w:w="2040" w:type="dxa"/>
                  <w:tcBorders>
                    <w:top w:val="nil"/>
                    <w:left w:val="nil"/>
                    <w:bottom w:val="nil"/>
                    <w:right w:val="nil"/>
                  </w:tcBorders>
                  <w:shd w:val="clear" w:color="auto" w:fill="auto"/>
                  <w:noWrap/>
                  <w:vAlign w:val="bottom"/>
                  <w:hideMark/>
                </w:tcPr>
                <w:p w14:paraId="38B48C65" w14:textId="128E906B" w:rsidR="008B4F65" w:rsidRPr="008B4F65" w:rsidDel="00125AFA" w:rsidRDefault="008B4F65" w:rsidP="008B4F65">
                  <w:pPr>
                    <w:spacing w:after="0" w:line="240" w:lineRule="auto"/>
                    <w:rPr>
                      <w:del w:id="298" w:author="Marcus Salouk" w:date="2019-11-25T09:13:00Z"/>
                      <w:rFonts w:eastAsia="Times New Roman" w:cstheme="minorHAnsi"/>
                      <w:color w:val="000000"/>
                      <w:lang w:eastAsia="en-AU"/>
                    </w:rPr>
                  </w:pPr>
                  <w:del w:id="299" w:author="Marcus Salouk" w:date="2019-11-25T09:13:00Z">
                    <w:r w:rsidRPr="008B4F65" w:rsidDel="00125AFA">
                      <w:rPr>
                        <w:rFonts w:eastAsia="Times New Roman" w:cstheme="minorHAnsi"/>
                        <w:color w:val="000000"/>
                        <w:lang w:eastAsia="en-AU"/>
                      </w:rPr>
                      <w:delText xml:space="preserve">BDMCentre </w:delText>
                    </w:r>
                  </w:del>
                </w:p>
              </w:tc>
            </w:tr>
            <w:tr w:rsidR="008B4F65" w:rsidRPr="008B4F65" w:rsidDel="00125AFA" w14:paraId="2C18E075" w14:textId="0841146C" w:rsidTr="008B4F65">
              <w:trPr>
                <w:trHeight w:val="264"/>
                <w:del w:id="300" w:author="Marcus Salouk" w:date="2019-11-25T09:13:00Z"/>
              </w:trPr>
              <w:tc>
                <w:tcPr>
                  <w:tcW w:w="2040" w:type="dxa"/>
                  <w:tcBorders>
                    <w:top w:val="nil"/>
                    <w:left w:val="nil"/>
                    <w:bottom w:val="nil"/>
                    <w:right w:val="nil"/>
                  </w:tcBorders>
                  <w:shd w:val="clear" w:color="auto" w:fill="auto"/>
                  <w:noWrap/>
                  <w:vAlign w:val="bottom"/>
                  <w:hideMark/>
                </w:tcPr>
                <w:p w14:paraId="5D7351E0" w14:textId="00D1B608" w:rsidR="008B4F65" w:rsidRPr="008B4F65" w:rsidDel="00125AFA" w:rsidRDefault="008B4F65" w:rsidP="008B4F65">
                  <w:pPr>
                    <w:spacing w:after="0" w:line="240" w:lineRule="auto"/>
                    <w:rPr>
                      <w:del w:id="301" w:author="Marcus Salouk" w:date="2019-11-25T09:13:00Z"/>
                      <w:rFonts w:eastAsia="Times New Roman" w:cstheme="minorHAnsi"/>
                      <w:color w:val="000000"/>
                      <w:lang w:eastAsia="en-AU"/>
                    </w:rPr>
                  </w:pPr>
                  <w:del w:id="302" w:author="Marcus Salouk" w:date="2019-11-25T09:13:00Z">
                    <w:r w:rsidRPr="008B4F65" w:rsidDel="00125AFA">
                      <w:rPr>
                        <w:rFonts w:eastAsia="Times New Roman" w:cstheme="minorHAnsi"/>
                        <w:color w:val="000000"/>
                        <w:lang w:eastAsia="en-AU"/>
                      </w:rPr>
                      <w:delText xml:space="preserve">BDMRight </w:delText>
                    </w:r>
                  </w:del>
                </w:p>
              </w:tc>
            </w:tr>
            <w:tr w:rsidR="008B4F65" w:rsidRPr="008B4F65" w:rsidDel="00125AFA" w14:paraId="14F9373F" w14:textId="43292918" w:rsidTr="008B4F65">
              <w:trPr>
                <w:trHeight w:val="264"/>
                <w:del w:id="303" w:author="Marcus Salouk" w:date="2019-11-25T09:13:00Z"/>
              </w:trPr>
              <w:tc>
                <w:tcPr>
                  <w:tcW w:w="2040" w:type="dxa"/>
                  <w:tcBorders>
                    <w:top w:val="nil"/>
                    <w:left w:val="nil"/>
                    <w:bottom w:val="nil"/>
                    <w:right w:val="nil"/>
                  </w:tcBorders>
                  <w:shd w:val="clear" w:color="auto" w:fill="auto"/>
                  <w:noWrap/>
                  <w:vAlign w:val="bottom"/>
                  <w:hideMark/>
                </w:tcPr>
                <w:p w14:paraId="5167C4E4" w14:textId="2F17E7ED" w:rsidR="008B4F65" w:rsidRPr="008B4F65" w:rsidDel="00125AFA" w:rsidRDefault="008B4F65" w:rsidP="008B4F65">
                  <w:pPr>
                    <w:spacing w:after="0" w:line="240" w:lineRule="auto"/>
                    <w:rPr>
                      <w:del w:id="304" w:author="Marcus Salouk" w:date="2019-11-25T09:13:00Z"/>
                      <w:rFonts w:eastAsia="Times New Roman" w:cstheme="minorHAnsi"/>
                      <w:color w:val="000000"/>
                      <w:lang w:eastAsia="en-AU"/>
                    </w:rPr>
                  </w:pPr>
                  <w:del w:id="305" w:author="Marcus Salouk" w:date="2019-11-25T09:13:00Z">
                    <w:r w:rsidRPr="008B4F65" w:rsidDel="00125AFA">
                      <w:rPr>
                        <w:rFonts w:eastAsia="Times New Roman" w:cstheme="minorHAnsi"/>
                        <w:color w:val="000000"/>
                        <w:lang w:eastAsia="en-AU"/>
                      </w:rPr>
                      <w:delText xml:space="preserve">BVMCentreCategory </w:delText>
                    </w:r>
                  </w:del>
                </w:p>
              </w:tc>
            </w:tr>
            <w:tr w:rsidR="008B4F65" w:rsidRPr="008B4F65" w:rsidDel="00125AFA" w14:paraId="3BB36E37" w14:textId="4B16021D" w:rsidTr="008B4F65">
              <w:trPr>
                <w:trHeight w:val="264"/>
                <w:del w:id="306" w:author="Marcus Salouk" w:date="2019-11-25T09:13:00Z"/>
              </w:trPr>
              <w:tc>
                <w:tcPr>
                  <w:tcW w:w="2040" w:type="dxa"/>
                  <w:tcBorders>
                    <w:top w:val="nil"/>
                    <w:left w:val="nil"/>
                    <w:bottom w:val="nil"/>
                    <w:right w:val="nil"/>
                  </w:tcBorders>
                  <w:shd w:val="clear" w:color="auto" w:fill="auto"/>
                  <w:noWrap/>
                  <w:vAlign w:val="bottom"/>
                  <w:hideMark/>
                </w:tcPr>
                <w:p w14:paraId="37C92C40" w14:textId="144235C8" w:rsidR="008B4F65" w:rsidRPr="008B4F65" w:rsidDel="00125AFA" w:rsidRDefault="008B4F65" w:rsidP="008B4F65">
                  <w:pPr>
                    <w:spacing w:after="0" w:line="240" w:lineRule="auto"/>
                    <w:rPr>
                      <w:del w:id="307" w:author="Marcus Salouk" w:date="2019-11-25T09:13:00Z"/>
                      <w:rFonts w:eastAsia="Times New Roman" w:cstheme="minorHAnsi"/>
                      <w:color w:val="000000"/>
                      <w:lang w:eastAsia="en-AU"/>
                    </w:rPr>
                  </w:pPr>
                  <w:del w:id="308" w:author="Marcus Salouk" w:date="2019-11-25T09:13:00Z">
                    <w:r w:rsidRPr="008B4F65" w:rsidDel="00125AFA">
                      <w:rPr>
                        <w:rFonts w:eastAsia="Times New Roman" w:cstheme="minorHAnsi"/>
                        <w:color w:val="000000"/>
                        <w:lang w:eastAsia="en-AU"/>
                      </w:rPr>
                      <w:delText xml:space="preserve">BVMCentreVolume </w:delText>
                    </w:r>
                  </w:del>
                </w:p>
              </w:tc>
            </w:tr>
            <w:tr w:rsidR="008B4F65" w:rsidRPr="008B4F65" w:rsidDel="00125AFA" w14:paraId="7A88634A" w14:textId="155B260B" w:rsidTr="008B4F65">
              <w:trPr>
                <w:trHeight w:val="264"/>
                <w:del w:id="309" w:author="Marcus Salouk" w:date="2019-11-25T09:13:00Z"/>
              </w:trPr>
              <w:tc>
                <w:tcPr>
                  <w:tcW w:w="2040" w:type="dxa"/>
                  <w:tcBorders>
                    <w:top w:val="nil"/>
                    <w:left w:val="nil"/>
                    <w:bottom w:val="nil"/>
                    <w:right w:val="nil"/>
                  </w:tcBorders>
                  <w:shd w:val="clear" w:color="000000" w:fill="FFFF00"/>
                  <w:noWrap/>
                  <w:vAlign w:val="bottom"/>
                  <w:hideMark/>
                </w:tcPr>
                <w:p w14:paraId="6D97FB16" w14:textId="2D7FA7F5" w:rsidR="008B4F65" w:rsidRPr="008B4F65" w:rsidDel="00125AFA" w:rsidRDefault="008B4F65" w:rsidP="008B4F65">
                  <w:pPr>
                    <w:spacing w:after="0" w:line="240" w:lineRule="auto"/>
                    <w:rPr>
                      <w:del w:id="310" w:author="Marcus Salouk" w:date="2019-11-25T09:13:00Z"/>
                      <w:rFonts w:eastAsia="Times New Roman" w:cstheme="minorHAnsi"/>
                      <w:color w:val="000000"/>
                      <w:lang w:eastAsia="en-AU"/>
                    </w:rPr>
                  </w:pPr>
                  <w:del w:id="311" w:author="Marcus Salouk" w:date="2019-11-25T09:13:00Z">
                    <w:r w:rsidRPr="008B4F65" w:rsidDel="00125AFA">
                      <w:rPr>
                        <w:rFonts w:eastAsia="Times New Roman" w:cstheme="minorHAnsi"/>
                        <w:color w:val="000000"/>
                        <w:lang w:eastAsia="en-AU"/>
                      </w:rPr>
                      <w:delText xml:space="preserve">BVMLeftCategory </w:delText>
                    </w:r>
                  </w:del>
                </w:p>
              </w:tc>
            </w:tr>
            <w:tr w:rsidR="008B4F65" w:rsidRPr="008B4F65" w:rsidDel="00125AFA" w14:paraId="48813E16" w14:textId="3AFEFBD1" w:rsidTr="008B4F65">
              <w:trPr>
                <w:trHeight w:val="264"/>
                <w:del w:id="312" w:author="Marcus Salouk" w:date="2019-11-25T09:13:00Z"/>
              </w:trPr>
              <w:tc>
                <w:tcPr>
                  <w:tcW w:w="2040" w:type="dxa"/>
                  <w:tcBorders>
                    <w:top w:val="nil"/>
                    <w:left w:val="nil"/>
                    <w:bottom w:val="nil"/>
                    <w:right w:val="nil"/>
                  </w:tcBorders>
                  <w:shd w:val="clear" w:color="000000" w:fill="FFFF00"/>
                  <w:noWrap/>
                  <w:vAlign w:val="bottom"/>
                  <w:hideMark/>
                </w:tcPr>
                <w:p w14:paraId="5D560817" w14:textId="79C2A348" w:rsidR="008B4F65" w:rsidRPr="008B4F65" w:rsidDel="00125AFA" w:rsidRDefault="008B4F65" w:rsidP="008B4F65">
                  <w:pPr>
                    <w:spacing w:after="0" w:line="240" w:lineRule="auto"/>
                    <w:rPr>
                      <w:del w:id="313" w:author="Marcus Salouk" w:date="2019-11-25T09:13:00Z"/>
                      <w:rFonts w:eastAsia="Times New Roman" w:cstheme="minorHAnsi"/>
                      <w:color w:val="000000"/>
                      <w:lang w:eastAsia="en-AU"/>
                    </w:rPr>
                  </w:pPr>
                  <w:del w:id="314" w:author="Marcus Salouk" w:date="2019-11-25T09:13:00Z">
                    <w:r w:rsidRPr="008B4F65" w:rsidDel="00125AFA">
                      <w:rPr>
                        <w:rFonts w:eastAsia="Times New Roman" w:cstheme="minorHAnsi"/>
                        <w:color w:val="000000"/>
                        <w:lang w:eastAsia="en-AU"/>
                      </w:rPr>
                      <w:delText xml:space="preserve">BVMRightCategory </w:delText>
                    </w:r>
                  </w:del>
                </w:p>
              </w:tc>
            </w:tr>
            <w:tr w:rsidR="008B4F65" w:rsidRPr="008B4F65" w:rsidDel="00125AFA" w14:paraId="6E6C0BB2" w14:textId="1F435D49" w:rsidTr="008B4F65">
              <w:trPr>
                <w:trHeight w:val="264"/>
                <w:del w:id="315" w:author="Marcus Salouk" w:date="2019-11-25T09:13:00Z"/>
              </w:trPr>
              <w:tc>
                <w:tcPr>
                  <w:tcW w:w="2040" w:type="dxa"/>
                  <w:tcBorders>
                    <w:top w:val="nil"/>
                    <w:left w:val="nil"/>
                    <w:bottom w:val="nil"/>
                    <w:right w:val="nil"/>
                  </w:tcBorders>
                  <w:shd w:val="clear" w:color="auto" w:fill="auto"/>
                  <w:noWrap/>
                  <w:vAlign w:val="bottom"/>
                  <w:hideMark/>
                </w:tcPr>
                <w:p w14:paraId="2137A2C4" w14:textId="5B59CE12" w:rsidR="008B4F65" w:rsidRPr="008B4F65" w:rsidDel="00125AFA" w:rsidRDefault="008B4F65" w:rsidP="008B4F65">
                  <w:pPr>
                    <w:spacing w:after="0" w:line="240" w:lineRule="auto"/>
                    <w:rPr>
                      <w:del w:id="316" w:author="Marcus Salouk" w:date="2019-11-25T09:13:00Z"/>
                      <w:rFonts w:eastAsia="Times New Roman" w:cstheme="minorHAnsi"/>
                      <w:color w:val="000000"/>
                      <w:lang w:eastAsia="en-AU"/>
                    </w:rPr>
                  </w:pPr>
                  <w:del w:id="317" w:author="Marcus Salouk" w:date="2019-11-25T09:13:00Z">
                    <w:r w:rsidRPr="008B4F65" w:rsidDel="00125AFA">
                      <w:rPr>
                        <w:rFonts w:eastAsia="Times New Roman" w:cstheme="minorHAnsi"/>
                        <w:color w:val="000000"/>
                        <w:lang w:eastAsia="en-AU"/>
                      </w:rPr>
                      <w:delText xml:space="preserve">Drainage </w:delText>
                    </w:r>
                  </w:del>
                </w:p>
              </w:tc>
            </w:tr>
            <w:tr w:rsidR="008B4F65" w:rsidRPr="008B4F65" w:rsidDel="00125AFA" w14:paraId="07FF163B" w14:textId="5907A1C8" w:rsidTr="008B4F65">
              <w:trPr>
                <w:trHeight w:val="264"/>
                <w:del w:id="318" w:author="Marcus Salouk" w:date="2019-11-25T09:13:00Z"/>
              </w:trPr>
              <w:tc>
                <w:tcPr>
                  <w:tcW w:w="2040" w:type="dxa"/>
                  <w:tcBorders>
                    <w:top w:val="nil"/>
                    <w:left w:val="nil"/>
                    <w:bottom w:val="nil"/>
                    <w:right w:val="nil"/>
                  </w:tcBorders>
                  <w:shd w:val="clear" w:color="000000" w:fill="FFFF00"/>
                  <w:noWrap/>
                  <w:vAlign w:val="bottom"/>
                  <w:hideMark/>
                </w:tcPr>
                <w:p w14:paraId="4209AB58" w14:textId="22094779" w:rsidR="008B4F65" w:rsidRPr="008B4F65" w:rsidDel="00125AFA" w:rsidRDefault="008B4F65" w:rsidP="008B4F65">
                  <w:pPr>
                    <w:spacing w:after="0" w:line="240" w:lineRule="auto"/>
                    <w:rPr>
                      <w:del w:id="319" w:author="Marcus Salouk" w:date="2019-11-25T09:13:00Z"/>
                      <w:rFonts w:eastAsia="Times New Roman" w:cstheme="minorHAnsi"/>
                      <w:color w:val="000000"/>
                      <w:lang w:eastAsia="en-AU"/>
                    </w:rPr>
                  </w:pPr>
                  <w:del w:id="320" w:author="Marcus Salouk" w:date="2019-11-25T09:13:00Z">
                    <w:r w:rsidRPr="008B4F65" w:rsidDel="00125AFA">
                      <w:rPr>
                        <w:rFonts w:eastAsia="Times New Roman" w:cstheme="minorHAnsi"/>
                        <w:color w:val="000000"/>
                        <w:lang w:eastAsia="en-AU"/>
                      </w:rPr>
                      <w:delText xml:space="preserve">LRICentre </w:delText>
                    </w:r>
                  </w:del>
                </w:p>
              </w:tc>
            </w:tr>
            <w:tr w:rsidR="008B4F65" w:rsidRPr="008B4F65" w:rsidDel="00125AFA" w14:paraId="2786D585" w14:textId="3384B96B" w:rsidTr="008B4F65">
              <w:trPr>
                <w:trHeight w:val="264"/>
                <w:del w:id="321" w:author="Marcus Salouk" w:date="2019-11-25T09:13:00Z"/>
              </w:trPr>
              <w:tc>
                <w:tcPr>
                  <w:tcW w:w="2040" w:type="dxa"/>
                  <w:tcBorders>
                    <w:top w:val="nil"/>
                    <w:left w:val="nil"/>
                    <w:bottom w:val="nil"/>
                    <w:right w:val="nil"/>
                  </w:tcBorders>
                  <w:shd w:val="clear" w:color="000000" w:fill="FFFF00"/>
                  <w:noWrap/>
                  <w:vAlign w:val="bottom"/>
                  <w:hideMark/>
                </w:tcPr>
                <w:p w14:paraId="60047EF1" w14:textId="7D07E90E" w:rsidR="008B4F65" w:rsidRPr="008B4F65" w:rsidDel="00125AFA" w:rsidRDefault="008B4F65" w:rsidP="008B4F65">
                  <w:pPr>
                    <w:spacing w:after="0" w:line="240" w:lineRule="auto"/>
                    <w:rPr>
                      <w:del w:id="322" w:author="Marcus Salouk" w:date="2019-11-25T09:13:00Z"/>
                      <w:rFonts w:eastAsia="Times New Roman" w:cstheme="minorHAnsi"/>
                      <w:color w:val="000000"/>
                      <w:lang w:eastAsia="en-AU"/>
                    </w:rPr>
                  </w:pPr>
                  <w:del w:id="323" w:author="Marcus Salouk" w:date="2019-11-25T09:13:00Z">
                    <w:r w:rsidRPr="008B4F65" w:rsidDel="00125AFA">
                      <w:rPr>
                        <w:rFonts w:eastAsia="Times New Roman" w:cstheme="minorHAnsi"/>
                        <w:color w:val="000000"/>
                        <w:lang w:eastAsia="en-AU"/>
                      </w:rPr>
                      <w:delText xml:space="preserve">LRILeft </w:delText>
                    </w:r>
                  </w:del>
                </w:p>
              </w:tc>
            </w:tr>
            <w:tr w:rsidR="008B4F65" w:rsidRPr="008B4F65" w:rsidDel="00125AFA" w14:paraId="4E9F452F" w14:textId="619939A5" w:rsidTr="008B4F65">
              <w:trPr>
                <w:trHeight w:val="264"/>
                <w:del w:id="324" w:author="Marcus Salouk" w:date="2019-11-25T09:13:00Z"/>
              </w:trPr>
              <w:tc>
                <w:tcPr>
                  <w:tcW w:w="2040" w:type="dxa"/>
                  <w:tcBorders>
                    <w:top w:val="nil"/>
                    <w:left w:val="nil"/>
                    <w:bottom w:val="nil"/>
                    <w:right w:val="nil"/>
                  </w:tcBorders>
                  <w:shd w:val="clear" w:color="000000" w:fill="FFFF00"/>
                  <w:noWrap/>
                  <w:vAlign w:val="bottom"/>
                  <w:hideMark/>
                </w:tcPr>
                <w:p w14:paraId="7ABA0D5B" w14:textId="34E573D3" w:rsidR="008B4F65" w:rsidRPr="008B4F65" w:rsidDel="00125AFA" w:rsidRDefault="008B4F65" w:rsidP="008B4F65">
                  <w:pPr>
                    <w:spacing w:after="0" w:line="240" w:lineRule="auto"/>
                    <w:rPr>
                      <w:del w:id="325" w:author="Marcus Salouk" w:date="2019-11-25T09:13:00Z"/>
                      <w:rFonts w:eastAsia="Times New Roman" w:cstheme="minorHAnsi"/>
                      <w:color w:val="000000"/>
                      <w:lang w:eastAsia="en-AU"/>
                    </w:rPr>
                  </w:pPr>
                  <w:del w:id="326" w:author="Marcus Salouk" w:date="2019-11-25T09:13:00Z">
                    <w:r w:rsidRPr="008B4F65" w:rsidDel="00125AFA">
                      <w:rPr>
                        <w:rFonts w:eastAsia="Times New Roman" w:cstheme="minorHAnsi"/>
                        <w:color w:val="000000"/>
                        <w:lang w:eastAsia="en-AU"/>
                      </w:rPr>
                      <w:delText xml:space="preserve">SDTopLeft1 </w:delText>
                    </w:r>
                  </w:del>
                </w:p>
              </w:tc>
            </w:tr>
            <w:tr w:rsidR="008B4F65" w:rsidRPr="008B4F65" w:rsidDel="00125AFA" w14:paraId="3059EE07" w14:textId="335F793F" w:rsidTr="008B4F65">
              <w:trPr>
                <w:trHeight w:val="264"/>
                <w:del w:id="327" w:author="Marcus Salouk" w:date="2019-11-25T09:13:00Z"/>
              </w:trPr>
              <w:tc>
                <w:tcPr>
                  <w:tcW w:w="2040" w:type="dxa"/>
                  <w:tcBorders>
                    <w:top w:val="nil"/>
                    <w:left w:val="nil"/>
                    <w:bottom w:val="nil"/>
                    <w:right w:val="nil"/>
                  </w:tcBorders>
                  <w:shd w:val="clear" w:color="000000" w:fill="FFFF00"/>
                  <w:noWrap/>
                  <w:vAlign w:val="bottom"/>
                  <w:hideMark/>
                </w:tcPr>
                <w:p w14:paraId="4F2DEFEB" w14:textId="56952955" w:rsidR="008B4F65" w:rsidRPr="008B4F65" w:rsidDel="00125AFA" w:rsidRDefault="008B4F65" w:rsidP="008B4F65">
                  <w:pPr>
                    <w:spacing w:after="0" w:line="240" w:lineRule="auto"/>
                    <w:rPr>
                      <w:del w:id="328" w:author="Marcus Salouk" w:date="2019-11-25T09:13:00Z"/>
                      <w:rFonts w:eastAsia="Times New Roman" w:cstheme="minorHAnsi"/>
                      <w:color w:val="000000"/>
                      <w:lang w:eastAsia="en-AU"/>
                    </w:rPr>
                  </w:pPr>
                  <w:del w:id="329" w:author="Marcus Salouk" w:date="2019-11-25T09:13:00Z">
                    <w:r w:rsidRPr="008B4F65" w:rsidDel="00125AFA">
                      <w:rPr>
                        <w:rFonts w:eastAsia="Times New Roman" w:cstheme="minorHAnsi"/>
                        <w:color w:val="000000"/>
                        <w:lang w:eastAsia="en-AU"/>
                      </w:rPr>
                      <w:delText xml:space="preserve">SDTopLeft2 </w:delText>
                    </w:r>
                  </w:del>
                </w:p>
              </w:tc>
            </w:tr>
            <w:tr w:rsidR="008B4F65" w:rsidRPr="008B4F65" w:rsidDel="00125AFA" w14:paraId="6A36C8F2" w14:textId="1B840F81" w:rsidTr="008B4F65">
              <w:trPr>
                <w:trHeight w:val="264"/>
                <w:del w:id="330" w:author="Marcus Salouk" w:date="2019-11-25T09:13:00Z"/>
              </w:trPr>
              <w:tc>
                <w:tcPr>
                  <w:tcW w:w="2040" w:type="dxa"/>
                  <w:tcBorders>
                    <w:top w:val="nil"/>
                    <w:left w:val="nil"/>
                    <w:bottom w:val="nil"/>
                    <w:right w:val="nil"/>
                  </w:tcBorders>
                  <w:shd w:val="clear" w:color="000000" w:fill="92D050"/>
                  <w:noWrap/>
                  <w:vAlign w:val="bottom"/>
                  <w:hideMark/>
                </w:tcPr>
                <w:p w14:paraId="050D4C5A" w14:textId="5957E1F3" w:rsidR="008B4F65" w:rsidRPr="008B4F65" w:rsidDel="00125AFA" w:rsidRDefault="008B4F65" w:rsidP="008B4F65">
                  <w:pPr>
                    <w:spacing w:after="0" w:line="240" w:lineRule="auto"/>
                    <w:rPr>
                      <w:del w:id="331" w:author="Marcus Salouk" w:date="2019-11-25T09:13:00Z"/>
                      <w:rFonts w:eastAsia="Times New Roman" w:cstheme="minorHAnsi"/>
                      <w:color w:val="000000"/>
                      <w:lang w:eastAsia="en-AU"/>
                    </w:rPr>
                  </w:pPr>
                  <w:del w:id="332" w:author="Marcus Salouk" w:date="2019-11-25T09:13:00Z">
                    <w:r w:rsidRPr="008B4F65" w:rsidDel="00125AFA">
                      <w:rPr>
                        <w:rFonts w:eastAsia="Times New Roman" w:cstheme="minorHAnsi"/>
                        <w:color w:val="000000"/>
                        <w:lang w:eastAsia="en-AU"/>
                      </w:rPr>
                      <w:delText xml:space="preserve">SDTopLeft3 </w:delText>
                    </w:r>
                  </w:del>
                </w:p>
              </w:tc>
            </w:tr>
            <w:tr w:rsidR="008B4F65" w:rsidRPr="008B4F65" w:rsidDel="00125AFA" w14:paraId="5A978E1F" w14:textId="2EEDD10A" w:rsidTr="008B4F65">
              <w:trPr>
                <w:trHeight w:val="264"/>
                <w:del w:id="333" w:author="Marcus Salouk" w:date="2019-11-25T09:13:00Z"/>
              </w:trPr>
              <w:tc>
                <w:tcPr>
                  <w:tcW w:w="2040" w:type="dxa"/>
                  <w:tcBorders>
                    <w:top w:val="nil"/>
                    <w:left w:val="nil"/>
                    <w:bottom w:val="nil"/>
                    <w:right w:val="nil"/>
                  </w:tcBorders>
                  <w:shd w:val="clear" w:color="auto" w:fill="auto"/>
                  <w:noWrap/>
                  <w:vAlign w:val="bottom"/>
                  <w:hideMark/>
                </w:tcPr>
                <w:p w14:paraId="52C7EB37" w14:textId="4D96D81E" w:rsidR="008B4F65" w:rsidRPr="008B4F65" w:rsidDel="00125AFA" w:rsidRDefault="008B4F65" w:rsidP="008B4F65">
                  <w:pPr>
                    <w:spacing w:after="0" w:line="240" w:lineRule="auto"/>
                    <w:rPr>
                      <w:del w:id="334" w:author="Marcus Salouk" w:date="2019-11-25T09:13:00Z"/>
                      <w:rFonts w:eastAsia="Times New Roman" w:cstheme="minorHAnsi"/>
                      <w:color w:val="000000"/>
                      <w:lang w:eastAsia="en-AU"/>
                    </w:rPr>
                  </w:pPr>
                  <w:del w:id="335" w:author="Marcus Salouk" w:date="2019-11-25T09:13:00Z">
                    <w:r w:rsidRPr="008B4F65" w:rsidDel="00125AFA">
                      <w:rPr>
                        <w:rFonts w:eastAsia="Times New Roman" w:cstheme="minorHAnsi"/>
                        <w:color w:val="000000"/>
                        <w:lang w:eastAsia="en-AU"/>
                      </w:rPr>
                      <w:delText xml:space="preserve">SDTopRight2 </w:delText>
                    </w:r>
                  </w:del>
                </w:p>
              </w:tc>
            </w:tr>
            <w:tr w:rsidR="008B4F65" w:rsidRPr="008B4F65" w:rsidDel="00125AFA" w14:paraId="01B285C2" w14:textId="00DE382F" w:rsidTr="008B4F65">
              <w:trPr>
                <w:trHeight w:val="264"/>
                <w:del w:id="336" w:author="Marcus Salouk" w:date="2019-11-25T09:13:00Z"/>
              </w:trPr>
              <w:tc>
                <w:tcPr>
                  <w:tcW w:w="2040" w:type="dxa"/>
                  <w:tcBorders>
                    <w:top w:val="nil"/>
                    <w:left w:val="nil"/>
                    <w:bottom w:val="nil"/>
                    <w:right w:val="nil"/>
                  </w:tcBorders>
                  <w:shd w:val="clear" w:color="000000" w:fill="92D050"/>
                  <w:noWrap/>
                  <w:vAlign w:val="bottom"/>
                  <w:hideMark/>
                </w:tcPr>
                <w:p w14:paraId="03341FBF" w14:textId="68C5A1D4" w:rsidR="008B4F65" w:rsidRPr="008B4F65" w:rsidDel="00125AFA" w:rsidRDefault="008B4F65" w:rsidP="008B4F65">
                  <w:pPr>
                    <w:spacing w:after="0" w:line="240" w:lineRule="auto"/>
                    <w:rPr>
                      <w:del w:id="337" w:author="Marcus Salouk" w:date="2019-11-25T09:13:00Z"/>
                      <w:rFonts w:eastAsia="Times New Roman" w:cstheme="minorHAnsi"/>
                      <w:color w:val="000000"/>
                      <w:lang w:eastAsia="en-AU"/>
                    </w:rPr>
                  </w:pPr>
                  <w:del w:id="338" w:author="Marcus Salouk" w:date="2019-11-25T09:13:00Z">
                    <w:r w:rsidRPr="008B4F65" w:rsidDel="00125AFA">
                      <w:rPr>
                        <w:rFonts w:eastAsia="Times New Roman" w:cstheme="minorHAnsi"/>
                        <w:color w:val="000000"/>
                        <w:lang w:eastAsia="en-AU"/>
                      </w:rPr>
                      <w:delText xml:space="preserve">SDTopRight3 </w:delText>
                    </w:r>
                  </w:del>
                </w:p>
              </w:tc>
            </w:tr>
            <w:tr w:rsidR="008B4F65" w:rsidRPr="008B4F65" w:rsidDel="00125AFA" w14:paraId="077088E7" w14:textId="787656FC" w:rsidTr="008B4F65">
              <w:trPr>
                <w:trHeight w:val="264"/>
                <w:del w:id="339" w:author="Marcus Salouk" w:date="2019-11-25T09:13:00Z"/>
              </w:trPr>
              <w:tc>
                <w:tcPr>
                  <w:tcW w:w="2040" w:type="dxa"/>
                  <w:tcBorders>
                    <w:top w:val="nil"/>
                    <w:left w:val="nil"/>
                    <w:bottom w:val="nil"/>
                    <w:right w:val="nil"/>
                  </w:tcBorders>
                  <w:shd w:val="clear" w:color="000000" w:fill="92D050"/>
                  <w:noWrap/>
                  <w:vAlign w:val="bottom"/>
                  <w:hideMark/>
                </w:tcPr>
                <w:p w14:paraId="38C20CC4" w14:textId="6226757E" w:rsidR="008B4F65" w:rsidRPr="008B4F65" w:rsidDel="00125AFA" w:rsidRDefault="008B4F65" w:rsidP="008B4F65">
                  <w:pPr>
                    <w:spacing w:after="0" w:line="240" w:lineRule="auto"/>
                    <w:rPr>
                      <w:del w:id="340" w:author="Marcus Salouk" w:date="2019-11-25T09:13:00Z"/>
                      <w:rFonts w:eastAsia="Times New Roman" w:cstheme="minorHAnsi"/>
                      <w:color w:val="000000"/>
                      <w:lang w:eastAsia="en-AU"/>
                    </w:rPr>
                  </w:pPr>
                  <w:del w:id="341" w:author="Marcus Salouk" w:date="2019-11-25T09:13:00Z">
                    <w:r w:rsidRPr="008B4F65" w:rsidDel="00125AFA">
                      <w:rPr>
                        <w:rFonts w:eastAsia="Times New Roman" w:cstheme="minorHAnsi"/>
                        <w:color w:val="000000"/>
                        <w:lang w:eastAsia="en-AU"/>
                      </w:rPr>
                      <w:delText xml:space="preserve">SDTwist103 </w:delText>
                    </w:r>
                  </w:del>
                </w:p>
              </w:tc>
            </w:tr>
            <w:tr w:rsidR="008B4F65" w:rsidRPr="008B4F65" w:rsidDel="00125AFA" w14:paraId="6603BEA1" w14:textId="6A3219DB" w:rsidTr="008B4F65">
              <w:trPr>
                <w:trHeight w:val="264"/>
                <w:del w:id="342" w:author="Marcus Salouk" w:date="2019-11-25T09:13:00Z"/>
              </w:trPr>
              <w:tc>
                <w:tcPr>
                  <w:tcW w:w="2040" w:type="dxa"/>
                  <w:tcBorders>
                    <w:top w:val="nil"/>
                    <w:left w:val="nil"/>
                    <w:bottom w:val="nil"/>
                    <w:right w:val="nil"/>
                  </w:tcBorders>
                  <w:shd w:val="clear" w:color="000000" w:fill="92D050"/>
                  <w:noWrap/>
                  <w:vAlign w:val="bottom"/>
                  <w:hideMark/>
                </w:tcPr>
                <w:p w14:paraId="0340BF9E" w14:textId="205EA6CF" w:rsidR="008B4F65" w:rsidRPr="008B4F65" w:rsidDel="00125AFA" w:rsidRDefault="008B4F65" w:rsidP="008B4F65">
                  <w:pPr>
                    <w:spacing w:after="0" w:line="240" w:lineRule="auto"/>
                    <w:rPr>
                      <w:del w:id="343" w:author="Marcus Salouk" w:date="2019-11-25T09:13:00Z"/>
                      <w:rFonts w:eastAsia="Times New Roman" w:cstheme="minorHAnsi"/>
                      <w:color w:val="000000"/>
                      <w:lang w:eastAsia="en-AU"/>
                    </w:rPr>
                  </w:pPr>
                  <w:del w:id="344" w:author="Marcus Salouk" w:date="2019-11-25T09:13:00Z">
                    <w:r w:rsidRPr="008B4F65" w:rsidDel="00125AFA">
                      <w:rPr>
                        <w:rFonts w:eastAsia="Times New Roman" w:cstheme="minorHAnsi"/>
                        <w:color w:val="000000"/>
                        <w:lang w:eastAsia="en-AU"/>
                      </w:rPr>
                      <w:delText xml:space="preserve">SDTwist33 </w:delText>
                    </w:r>
                  </w:del>
                </w:p>
              </w:tc>
            </w:tr>
            <w:tr w:rsidR="008B4F65" w:rsidRPr="008B4F65" w:rsidDel="00125AFA" w14:paraId="1344DA69" w14:textId="6745B8E3" w:rsidTr="008B4F65">
              <w:trPr>
                <w:trHeight w:val="264"/>
                <w:del w:id="345" w:author="Marcus Salouk" w:date="2019-11-25T09:13:00Z"/>
              </w:trPr>
              <w:tc>
                <w:tcPr>
                  <w:tcW w:w="2040" w:type="dxa"/>
                  <w:tcBorders>
                    <w:top w:val="nil"/>
                    <w:left w:val="nil"/>
                    <w:bottom w:val="nil"/>
                    <w:right w:val="nil"/>
                  </w:tcBorders>
                  <w:shd w:val="clear" w:color="000000" w:fill="FFFF00"/>
                  <w:noWrap/>
                  <w:vAlign w:val="bottom"/>
                  <w:hideMark/>
                </w:tcPr>
                <w:p w14:paraId="38B5031A" w14:textId="488667B7" w:rsidR="008B4F65" w:rsidRPr="008B4F65" w:rsidDel="00125AFA" w:rsidRDefault="008B4F65" w:rsidP="008B4F65">
                  <w:pPr>
                    <w:spacing w:after="0" w:line="240" w:lineRule="auto"/>
                    <w:rPr>
                      <w:del w:id="346" w:author="Marcus Salouk" w:date="2019-11-25T09:13:00Z"/>
                      <w:rFonts w:eastAsia="Times New Roman" w:cstheme="minorHAnsi"/>
                      <w:color w:val="000000"/>
                      <w:lang w:eastAsia="en-AU"/>
                    </w:rPr>
                  </w:pPr>
                  <w:del w:id="347" w:author="Marcus Salouk" w:date="2019-11-25T09:13:00Z">
                    <w:r w:rsidRPr="008B4F65" w:rsidDel="00125AFA">
                      <w:rPr>
                        <w:rFonts w:eastAsia="Times New Roman" w:cstheme="minorHAnsi"/>
                        <w:color w:val="000000"/>
                        <w:lang w:eastAsia="en-AU"/>
                      </w:rPr>
                      <w:delText xml:space="preserve">SDVersL3 </w:delText>
                    </w:r>
                  </w:del>
                </w:p>
              </w:tc>
            </w:tr>
            <w:tr w:rsidR="008B4F65" w:rsidRPr="008B4F65" w:rsidDel="00125AFA" w14:paraId="47AC712D" w14:textId="18C366D5" w:rsidTr="008B4F65">
              <w:trPr>
                <w:trHeight w:val="264"/>
                <w:del w:id="348" w:author="Marcus Salouk" w:date="2019-11-25T09:13:00Z"/>
              </w:trPr>
              <w:tc>
                <w:tcPr>
                  <w:tcW w:w="2040" w:type="dxa"/>
                  <w:tcBorders>
                    <w:top w:val="nil"/>
                    <w:left w:val="nil"/>
                    <w:bottom w:val="nil"/>
                    <w:right w:val="nil"/>
                  </w:tcBorders>
                  <w:shd w:val="clear" w:color="auto" w:fill="auto"/>
                  <w:noWrap/>
                  <w:vAlign w:val="bottom"/>
                  <w:hideMark/>
                </w:tcPr>
                <w:p w14:paraId="537B9914" w14:textId="476C1737" w:rsidR="008B4F65" w:rsidRPr="008B4F65" w:rsidDel="00125AFA" w:rsidRDefault="008B4F65" w:rsidP="008B4F65">
                  <w:pPr>
                    <w:spacing w:after="0" w:line="240" w:lineRule="auto"/>
                    <w:rPr>
                      <w:del w:id="349" w:author="Marcus Salouk" w:date="2019-11-25T09:13:00Z"/>
                      <w:rFonts w:eastAsia="Times New Roman" w:cstheme="minorHAnsi"/>
                      <w:color w:val="000000"/>
                      <w:lang w:eastAsia="en-AU"/>
                    </w:rPr>
                  </w:pPr>
                  <w:del w:id="350" w:author="Marcus Salouk" w:date="2019-11-25T09:13:00Z">
                    <w:r w:rsidRPr="008B4F65" w:rsidDel="00125AFA">
                      <w:rPr>
                        <w:rFonts w:eastAsia="Times New Roman" w:cstheme="minorHAnsi"/>
                        <w:color w:val="000000"/>
                        <w:lang w:eastAsia="en-AU"/>
                      </w:rPr>
                      <w:delText>SDVersR3</w:delText>
                    </w:r>
                  </w:del>
                </w:p>
              </w:tc>
            </w:tr>
            <w:tr w:rsidR="008B4F65" w:rsidRPr="008B4F65" w:rsidDel="00125AFA" w14:paraId="3FECE497" w14:textId="6F166942" w:rsidTr="008B4F65">
              <w:trPr>
                <w:trHeight w:val="264"/>
                <w:del w:id="351" w:author="Marcus Salouk" w:date="2019-11-25T09:13:00Z"/>
              </w:trPr>
              <w:tc>
                <w:tcPr>
                  <w:tcW w:w="2040" w:type="dxa"/>
                  <w:tcBorders>
                    <w:top w:val="nil"/>
                    <w:left w:val="nil"/>
                    <w:bottom w:val="nil"/>
                    <w:right w:val="nil"/>
                  </w:tcBorders>
                  <w:shd w:val="clear" w:color="000000" w:fill="FFFF00"/>
                  <w:noWrap/>
                  <w:vAlign w:val="bottom"/>
                  <w:hideMark/>
                </w:tcPr>
                <w:p w14:paraId="3D7EAE2E" w14:textId="6BBA8F40" w:rsidR="008B4F65" w:rsidRPr="008B4F65" w:rsidDel="00125AFA" w:rsidRDefault="008B4F65" w:rsidP="008B4F65">
                  <w:pPr>
                    <w:spacing w:after="0" w:line="240" w:lineRule="auto"/>
                    <w:rPr>
                      <w:del w:id="352" w:author="Marcus Salouk" w:date="2019-11-25T09:13:00Z"/>
                      <w:rFonts w:eastAsia="Times New Roman" w:cstheme="minorHAnsi"/>
                      <w:color w:val="000000"/>
                      <w:lang w:eastAsia="en-AU"/>
                    </w:rPr>
                  </w:pPr>
                  <w:del w:id="353" w:author="Marcus Salouk" w:date="2019-11-25T09:13:00Z">
                    <w:r w:rsidRPr="008B4F65" w:rsidDel="00125AFA">
                      <w:rPr>
                        <w:rFonts w:eastAsia="Times New Roman" w:cstheme="minorHAnsi"/>
                        <w:color w:val="000000"/>
                        <w:lang w:eastAsia="en-AU"/>
                      </w:rPr>
                      <w:delText xml:space="preserve">TDILeft </w:delText>
                    </w:r>
                  </w:del>
                </w:p>
              </w:tc>
            </w:tr>
          </w:tbl>
          <w:p w14:paraId="7E0A5270" w14:textId="49D0EF1B" w:rsidR="008B4F65" w:rsidRPr="008B4F65" w:rsidDel="00125AFA" w:rsidRDefault="008B4F65" w:rsidP="008B4F65">
            <w:pPr>
              <w:spacing w:after="160" w:line="259" w:lineRule="auto"/>
              <w:rPr>
                <w:del w:id="354" w:author="Marcus Salouk" w:date="2019-11-25T09:13:00Z"/>
                <w:rFonts w:cstheme="minorHAnsi"/>
              </w:rPr>
            </w:pPr>
          </w:p>
        </w:tc>
        <w:tc>
          <w:tcPr>
            <w:tcW w:w="3005" w:type="dxa"/>
          </w:tcPr>
          <w:tbl>
            <w:tblPr>
              <w:tblW w:w="1820" w:type="dxa"/>
              <w:tblLook w:val="04A0" w:firstRow="1" w:lastRow="0" w:firstColumn="1" w:lastColumn="0" w:noHBand="0" w:noVBand="1"/>
            </w:tblPr>
            <w:tblGrid>
              <w:gridCol w:w="1914"/>
            </w:tblGrid>
            <w:tr w:rsidR="008B4F65" w:rsidRPr="008B4F65" w:rsidDel="00125AFA" w14:paraId="22946F2B" w14:textId="41E1BCFA" w:rsidTr="008B4F65">
              <w:trPr>
                <w:trHeight w:val="264"/>
                <w:del w:id="355" w:author="Marcus Salouk" w:date="2019-11-25T09:13:00Z"/>
              </w:trPr>
              <w:tc>
                <w:tcPr>
                  <w:tcW w:w="1820" w:type="dxa"/>
                  <w:tcBorders>
                    <w:top w:val="nil"/>
                    <w:left w:val="nil"/>
                    <w:bottom w:val="nil"/>
                    <w:right w:val="nil"/>
                  </w:tcBorders>
                  <w:shd w:val="clear" w:color="auto" w:fill="auto"/>
                  <w:noWrap/>
                  <w:vAlign w:val="center"/>
                  <w:hideMark/>
                </w:tcPr>
                <w:p w14:paraId="6D098DDE" w14:textId="7658A5E8" w:rsidR="008B4F65" w:rsidRPr="008B4F65" w:rsidDel="00125AFA" w:rsidRDefault="008B4F65" w:rsidP="008B4F65">
                  <w:pPr>
                    <w:spacing w:after="0" w:line="240" w:lineRule="auto"/>
                    <w:rPr>
                      <w:del w:id="356" w:author="Marcus Salouk" w:date="2019-11-25T09:13:00Z"/>
                      <w:rFonts w:eastAsia="Times New Roman" w:cstheme="minorHAnsi"/>
                      <w:color w:val="000000"/>
                      <w:lang w:eastAsia="en-AU"/>
                    </w:rPr>
                  </w:pPr>
                  <w:del w:id="357" w:author="Marcus Salouk" w:date="2019-11-25T09:13:00Z">
                    <w:r w:rsidRPr="008B4F65" w:rsidDel="00125AFA">
                      <w:rPr>
                        <w:rFonts w:eastAsia="Times New Roman" w:cstheme="minorHAnsi"/>
                        <w:color w:val="000000"/>
                        <w:lang w:eastAsia="en-AU"/>
                      </w:rPr>
                      <w:delText>BTILeft</w:delText>
                    </w:r>
                  </w:del>
                </w:p>
              </w:tc>
            </w:tr>
            <w:tr w:rsidR="008B4F65" w:rsidRPr="008B4F65" w:rsidDel="00125AFA" w14:paraId="57151C56" w14:textId="12A86531" w:rsidTr="008B4F65">
              <w:trPr>
                <w:trHeight w:val="264"/>
                <w:del w:id="358" w:author="Marcus Salouk" w:date="2019-11-25T09:13:00Z"/>
              </w:trPr>
              <w:tc>
                <w:tcPr>
                  <w:tcW w:w="1820" w:type="dxa"/>
                  <w:tcBorders>
                    <w:top w:val="nil"/>
                    <w:left w:val="nil"/>
                    <w:bottom w:val="nil"/>
                    <w:right w:val="nil"/>
                  </w:tcBorders>
                  <w:shd w:val="clear" w:color="000000" w:fill="FFFF00"/>
                  <w:noWrap/>
                  <w:vAlign w:val="center"/>
                  <w:hideMark/>
                </w:tcPr>
                <w:p w14:paraId="33797F4B" w14:textId="1A10D42C" w:rsidR="008B4F65" w:rsidRPr="008B4F65" w:rsidDel="00125AFA" w:rsidRDefault="008B4F65" w:rsidP="008B4F65">
                  <w:pPr>
                    <w:spacing w:after="0" w:line="240" w:lineRule="auto"/>
                    <w:rPr>
                      <w:del w:id="359" w:author="Marcus Salouk" w:date="2019-11-25T09:13:00Z"/>
                      <w:rFonts w:eastAsia="Times New Roman" w:cstheme="minorHAnsi"/>
                      <w:color w:val="000000"/>
                      <w:lang w:eastAsia="en-AU"/>
                    </w:rPr>
                  </w:pPr>
                  <w:del w:id="360" w:author="Marcus Salouk" w:date="2019-11-25T09:13:00Z">
                    <w:r w:rsidRPr="008B4F65" w:rsidDel="00125AFA">
                      <w:rPr>
                        <w:rFonts w:eastAsia="Times New Roman" w:cstheme="minorHAnsi"/>
                        <w:color w:val="000000"/>
                        <w:lang w:eastAsia="en-AU"/>
                      </w:rPr>
                      <w:delText>BVMLeftCategory</w:delText>
                    </w:r>
                  </w:del>
                </w:p>
              </w:tc>
            </w:tr>
            <w:tr w:rsidR="008B4F65" w:rsidRPr="008B4F65" w:rsidDel="00125AFA" w14:paraId="22992F8E" w14:textId="743FD3B4" w:rsidTr="008B4F65">
              <w:trPr>
                <w:trHeight w:val="264"/>
                <w:del w:id="361" w:author="Marcus Salouk" w:date="2019-11-25T09:13:00Z"/>
              </w:trPr>
              <w:tc>
                <w:tcPr>
                  <w:tcW w:w="1820" w:type="dxa"/>
                  <w:tcBorders>
                    <w:top w:val="nil"/>
                    <w:left w:val="nil"/>
                    <w:bottom w:val="nil"/>
                    <w:right w:val="nil"/>
                  </w:tcBorders>
                  <w:shd w:val="clear" w:color="auto" w:fill="auto"/>
                  <w:noWrap/>
                  <w:vAlign w:val="center"/>
                  <w:hideMark/>
                </w:tcPr>
                <w:p w14:paraId="5FED0301" w14:textId="417302D1" w:rsidR="008B4F65" w:rsidRPr="008B4F65" w:rsidDel="00125AFA" w:rsidRDefault="008B4F65" w:rsidP="008B4F65">
                  <w:pPr>
                    <w:spacing w:after="0" w:line="240" w:lineRule="auto"/>
                    <w:rPr>
                      <w:del w:id="362" w:author="Marcus Salouk" w:date="2019-11-25T09:13:00Z"/>
                      <w:rFonts w:eastAsia="Times New Roman" w:cstheme="minorHAnsi"/>
                      <w:color w:val="000000"/>
                      <w:lang w:eastAsia="en-AU"/>
                    </w:rPr>
                  </w:pPr>
                  <w:del w:id="363" w:author="Marcus Salouk" w:date="2019-11-25T09:13:00Z">
                    <w:r w:rsidRPr="008B4F65" w:rsidDel="00125AFA">
                      <w:rPr>
                        <w:rFonts w:eastAsia="Times New Roman" w:cstheme="minorHAnsi"/>
                        <w:color w:val="000000"/>
                        <w:lang w:eastAsia="en-AU"/>
                      </w:rPr>
                      <w:delText>BVMLeftVolume</w:delText>
                    </w:r>
                  </w:del>
                </w:p>
              </w:tc>
            </w:tr>
            <w:tr w:rsidR="008B4F65" w:rsidRPr="008B4F65" w:rsidDel="00125AFA" w14:paraId="5959972B" w14:textId="7CA5376E" w:rsidTr="008B4F65">
              <w:trPr>
                <w:trHeight w:val="264"/>
                <w:del w:id="364" w:author="Marcus Salouk" w:date="2019-11-25T09:13:00Z"/>
              </w:trPr>
              <w:tc>
                <w:tcPr>
                  <w:tcW w:w="1820" w:type="dxa"/>
                  <w:tcBorders>
                    <w:top w:val="nil"/>
                    <w:left w:val="nil"/>
                    <w:bottom w:val="nil"/>
                    <w:right w:val="nil"/>
                  </w:tcBorders>
                  <w:shd w:val="clear" w:color="000000" w:fill="FFFF00"/>
                  <w:noWrap/>
                  <w:vAlign w:val="center"/>
                  <w:hideMark/>
                </w:tcPr>
                <w:p w14:paraId="69C22D88" w14:textId="3993F831" w:rsidR="008B4F65" w:rsidRPr="008B4F65" w:rsidDel="00125AFA" w:rsidRDefault="008B4F65" w:rsidP="008B4F65">
                  <w:pPr>
                    <w:spacing w:after="0" w:line="240" w:lineRule="auto"/>
                    <w:rPr>
                      <w:del w:id="365" w:author="Marcus Salouk" w:date="2019-11-25T09:13:00Z"/>
                      <w:rFonts w:eastAsia="Times New Roman" w:cstheme="minorHAnsi"/>
                      <w:color w:val="000000"/>
                      <w:lang w:eastAsia="en-AU"/>
                    </w:rPr>
                  </w:pPr>
                  <w:del w:id="366" w:author="Marcus Salouk" w:date="2019-11-25T09:13:00Z">
                    <w:r w:rsidRPr="008B4F65" w:rsidDel="00125AFA">
                      <w:rPr>
                        <w:rFonts w:eastAsia="Times New Roman" w:cstheme="minorHAnsi"/>
                        <w:color w:val="000000"/>
                        <w:lang w:eastAsia="en-AU"/>
                      </w:rPr>
                      <w:delText>BVMRightCategory</w:delText>
                    </w:r>
                  </w:del>
                </w:p>
              </w:tc>
            </w:tr>
            <w:tr w:rsidR="008B4F65" w:rsidRPr="008B4F65" w:rsidDel="00125AFA" w14:paraId="42579713" w14:textId="27AE8A67" w:rsidTr="008B4F65">
              <w:trPr>
                <w:trHeight w:val="264"/>
                <w:del w:id="367" w:author="Marcus Salouk" w:date="2019-11-25T09:13:00Z"/>
              </w:trPr>
              <w:tc>
                <w:tcPr>
                  <w:tcW w:w="1820" w:type="dxa"/>
                  <w:tcBorders>
                    <w:top w:val="nil"/>
                    <w:left w:val="nil"/>
                    <w:bottom w:val="nil"/>
                    <w:right w:val="nil"/>
                  </w:tcBorders>
                  <w:shd w:val="clear" w:color="000000" w:fill="FFFF00"/>
                  <w:noWrap/>
                  <w:vAlign w:val="center"/>
                  <w:hideMark/>
                </w:tcPr>
                <w:p w14:paraId="5D092183" w14:textId="337EEF49" w:rsidR="008B4F65" w:rsidRPr="008B4F65" w:rsidDel="00125AFA" w:rsidRDefault="008B4F65" w:rsidP="008B4F65">
                  <w:pPr>
                    <w:spacing w:after="0" w:line="240" w:lineRule="auto"/>
                    <w:rPr>
                      <w:del w:id="368" w:author="Marcus Salouk" w:date="2019-11-25T09:13:00Z"/>
                      <w:rFonts w:eastAsia="Times New Roman" w:cstheme="minorHAnsi"/>
                      <w:color w:val="000000"/>
                      <w:lang w:eastAsia="en-AU"/>
                    </w:rPr>
                  </w:pPr>
                  <w:del w:id="369" w:author="Marcus Salouk" w:date="2019-11-25T09:13:00Z">
                    <w:r w:rsidRPr="008B4F65" w:rsidDel="00125AFA">
                      <w:rPr>
                        <w:rFonts w:eastAsia="Times New Roman" w:cstheme="minorHAnsi"/>
                        <w:color w:val="000000"/>
                        <w:lang w:eastAsia="en-AU"/>
                      </w:rPr>
                      <w:delText>LRICentre</w:delText>
                    </w:r>
                  </w:del>
                </w:p>
              </w:tc>
            </w:tr>
            <w:tr w:rsidR="008B4F65" w:rsidRPr="008B4F65" w:rsidDel="00125AFA" w14:paraId="2EFC7E86" w14:textId="47EEEB19" w:rsidTr="008B4F65">
              <w:trPr>
                <w:trHeight w:val="264"/>
                <w:del w:id="370" w:author="Marcus Salouk" w:date="2019-11-25T09:13:00Z"/>
              </w:trPr>
              <w:tc>
                <w:tcPr>
                  <w:tcW w:w="1820" w:type="dxa"/>
                  <w:tcBorders>
                    <w:top w:val="nil"/>
                    <w:left w:val="nil"/>
                    <w:bottom w:val="nil"/>
                    <w:right w:val="nil"/>
                  </w:tcBorders>
                  <w:shd w:val="clear" w:color="000000" w:fill="FFFF00"/>
                  <w:noWrap/>
                  <w:vAlign w:val="center"/>
                  <w:hideMark/>
                </w:tcPr>
                <w:p w14:paraId="354B90BD" w14:textId="20285FC6" w:rsidR="008B4F65" w:rsidRPr="008B4F65" w:rsidDel="00125AFA" w:rsidRDefault="008B4F65" w:rsidP="008B4F65">
                  <w:pPr>
                    <w:spacing w:after="0" w:line="240" w:lineRule="auto"/>
                    <w:rPr>
                      <w:del w:id="371" w:author="Marcus Salouk" w:date="2019-11-25T09:13:00Z"/>
                      <w:rFonts w:eastAsia="Times New Roman" w:cstheme="minorHAnsi"/>
                      <w:color w:val="000000"/>
                      <w:lang w:eastAsia="en-AU"/>
                    </w:rPr>
                  </w:pPr>
                  <w:del w:id="372" w:author="Marcus Salouk" w:date="2019-11-25T09:13:00Z">
                    <w:r w:rsidRPr="008B4F65" w:rsidDel="00125AFA">
                      <w:rPr>
                        <w:rFonts w:eastAsia="Times New Roman" w:cstheme="minorHAnsi"/>
                        <w:color w:val="000000"/>
                        <w:lang w:eastAsia="en-AU"/>
                      </w:rPr>
                      <w:delText>LRILeft</w:delText>
                    </w:r>
                  </w:del>
                </w:p>
              </w:tc>
            </w:tr>
            <w:tr w:rsidR="008B4F65" w:rsidRPr="008B4F65" w:rsidDel="00125AFA" w14:paraId="26E9F86C" w14:textId="59053F27" w:rsidTr="008B4F65">
              <w:trPr>
                <w:trHeight w:val="264"/>
                <w:del w:id="373" w:author="Marcus Salouk" w:date="2019-11-25T09:13:00Z"/>
              </w:trPr>
              <w:tc>
                <w:tcPr>
                  <w:tcW w:w="1820" w:type="dxa"/>
                  <w:tcBorders>
                    <w:top w:val="nil"/>
                    <w:left w:val="nil"/>
                    <w:bottom w:val="nil"/>
                    <w:right w:val="nil"/>
                  </w:tcBorders>
                  <w:shd w:val="clear" w:color="000000" w:fill="D0CECE"/>
                  <w:noWrap/>
                  <w:vAlign w:val="center"/>
                  <w:hideMark/>
                </w:tcPr>
                <w:p w14:paraId="278EA8AF" w14:textId="190B13DA" w:rsidR="008B4F65" w:rsidRPr="008B4F65" w:rsidDel="00125AFA" w:rsidRDefault="008B4F65" w:rsidP="008B4F65">
                  <w:pPr>
                    <w:spacing w:after="0" w:line="240" w:lineRule="auto"/>
                    <w:rPr>
                      <w:del w:id="374" w:author="Marcus Salouk" w:date="2019-11-25T09:13:00Z"/>
                      <w:rFonts w:eastAsia="Times New Roman" w:cstheme="minorHAnsi"/>
                      <w:color w:val="000000"/>
                      <w:lang w:eastAsia="en-AU"/>
                    </w:rPr>
                  </w:pPr>
                  <w:del w:id="375" w:author="Marcus Salouk" w:date="2019-11-25T09:13:00Z">
                    <w:r w:rsidRPr="008B4F65" w:rsidDel="00125AFA">
                      <w:rPr>
                        <w:rFonts w:eastAsia="Times New Roman" w:cstheme="minorHAnsi"/>
                        <w:color w:val="000000"/>
                        <w:lang w:eastAsia="en-AU"/>
                      </w:rPr>
                      <w:delText>PVCCentre</w:delText>
                    </w:r>
                  </w:del>
                </w:p>
              </w:tc>
            </w:tr>
            <w:tr w:rsidR="008B4F65" w:rsidRPr="008B4F65" w:rsidDel="00125AFA" w14:paraId="15842A2A" w14:textId="0F8AB652" w:rsidTr="008B4F65">
              <w:trPr>
                <w:trHeight w:val="264"/>
                <w:del w:id="376" w:author="Marcus Salouk" w:date="2019-11-25T09:13:00Z"/>
              </w:trPr>
              <w:tc>
                <w:tcPr>
                  <w:tcW w:w="1820" w:type="dxa"/>
                  <w:tcBorders>
                    <w:top w:val="nil"/>
                    <w:left w:val="nil"/>
                    <w:bottom w:val="nil"/>
                    <w:right w:val="nil"/>
                  </w:tcBorders>
                  <w:shd w:val="clear" w:color="000000" w:fill="D0CECE"/>
                  <w:noWrap/>
                  <w:vAlign w:val="center"/>
                  <w:hideMark/>
                </w:tcPr>
                <w:p w14:paraId="78EC1F92" w14:textId="7CCE406E" w:rsidR="008B4F65" w:rsidRPr="008B4F65" w:rsidDel="00125AFA" w:rsidRDefault="008B4F65" w:rsidP="008B4F65">
                  <w:pPr>
                    <w:spacing w:after="0" w:line="240" w:lineRule="auto"/>
                    <w:rPr>
                      <w:del w:id="377" w:author="Marcus Salouk" w:date="2019-11-25T09:13:00Z"/>
                      <w:rFonts w:eastAsia="Times New Roman" w:cstheme="minorHAnsi"/>
                      <w:color w:val="000000"/>
                      <w:lang w:eastAsia="en-AU"/>
                    </w:rPr>
                  </w:pPr>
                  <w:del w:id="378" w:author="Marcus Salouk" w:date="2019-11-25T09:13:00Z">
                    <w:r w:rsidRPr="008B4F65" w:rsidDel="00125AFA">
                      <w:rPr>
                        <w:rFonts w:eastAsia="Times New Roman" w:cstheme="minorHAnsi"/>
                        <w:color w:val="000000"/>
                        <w:lang w:eastAsia="en-AU"/>
                      </w:rPr>
                      <w:delText>PVCLeft</w:delText>
                    </w:r>
                  </w:del>
                </w:p>
              </w:tc>
            </w:tr>
            <w:tr w:rsidR="008B4F65" w:rsidRPr="008B4F65" w:rsidDel="00125AFA" w14:paraId="115934A9" w14:textId="0287B280" w:rsidTr="008B4F65">
              <w:trPr>
                <w:trHeight w:val="264"/>
                <w:del w:id="379" w:author="Marcus Salouk" w:date="2019-11-25T09:13:00Z"/>
              </w:trPr>
              <w:tc>
                <w:tcPr>
                  <w:tcW w:w="1820" w:type="dxa"/>
                  <w:tcBorders>
                    <w:top w:val="nil"/>
                    <w:left w:val="nil"/>
                    <w:bottom w:val="nil"/>
                    <w:right w:val="nil"/>
                  </w:tcBorders>
                  <w:shd w:val="clear" w:color="000000" w:fill="D0CECE"/>
                  <w:noWrap/>
                  <w:vAlign w:val="center"/>
                  <w:hideMark/>
                </w:tcPr>
                <w:p w14:paraId="0A524622" w14:textId="1291E841" w:rsidR="008B4F65" w:rsidRPr="008B4F65" w:rsidDel="00125AFA" w:rsidRDefault="008B4F65" w:rsidP="008B4F65">
                  <w:pPr>
                    <w:spacing w:after="0" w:line="240" w:lineRule="auto"/>
                    <w:rPr>
                      <w:del w:id="380" w:author="Marcus Salouk" w:date="2019-11-25T09:13:00Z"/>
                      <w:rFonts w:eastAsia="Times New Roman" w:cstheme="minorHAnsi"/>
                      <w:color w:val="000000"/>
                      <w:lang w:eastAsia="en-AU"/>
                    </w:rPr>
                  </w:pPr>
                  <w:del w:id="381" w:author="Marcus Salouk" w:date="2019-11-25T09:13:00Z">
                    <w:r w:rsidRPr="008B4F65" w:rsidDel="00125AFA">
                      <w:rPr>
                        <w:rFonts w:eastAsia="Times New Roman" w:cstheme="minorHAnsi"/>
                        <w:color w:val="000000"/>
                        <w:lang w:eastAsia="en-AU"/>
                      </w:rPr>
                      <w:delText>PVCRight</w:delText>
                    </w:r>
                  </w:del>
                </w:p>
              </w:tc>
            </w:tr>
            <w:tr w:rsidR="008B4F65" w:rsidRPr="008B4F65" w:rsidDel="00125AFA" w14:paraId="64C5EDDF" w14:textId="6B275635" w:rsidTr="008B4F65">
              <w:trPr>
                <w:trHeight w:val="264"/>
                <w:del w:id="382" w:author="Marcus Salouk" w:date="2019-11-25T09:13:00Z"/>
              </w:trPr>
              <w:tc>
                <w:tcPr>
                  <w:tcW w:w="1820" w:type="dxa"/>
                  <w:tcBorders>
                    <w:top w:val="nil"/>
                    <w:left w:val="nil"/>
                    <w:bottom w:val="nil"/>
                    <w:right w:val="nil"/>
                  </w:tcBorders>
                  <w:shd w:val="clear" w:color="000000" w:fill="FFFF00"/>
                  <w:noWrap/>
                  <w:vAlign w:val="center"/>
                  <w:hideMark/>
                </w:tcPr>
                <w:p w14:paraId="2645F49D" w14:textId="28FF748F" w:rsidR="008B4F65" w:rsidRPr="008B4F65" w:rsidDel="00125AFA" w:rsidRDefault="008B4F65" w:rsidP="008B4F65">
                  <w:pPr>
                    <w:spacing w:after="0" w:line="240" w:lineRule="auto"/>
                    <w:rPr>
                      <w:del w:id="383" w:author="Marcus Salouk" w:date="2019-11-25T09:13:00Z"/>
                      <w:rFonts w:eastAsia="Times New Roman" w:cstheme="minorHAnsi"/>
                      <w:color w:val="000000"/>
                      <w:lang w:eastAsia="en-AU"/>
                    </w:rPr>
                  </w:pPr>
                  <w:del w:id="384" w:author="Marcus Salouk" w:date="2019-11-25T09:13:00Z">
                    <w:r w:rsidRPr="008B4F65" w:rsidDel="00125AFA">
                      <w:rPr>
                        <w:rFonts w:eastAsia="Times New Roman" w:cstheme="minorHAnsi"/>
                        <w:color w:val="000000"/>
                        <w:lang w:eastAsia="en-AU"/>
                      </w:rPr>
                      <w:delText>SDTopLeft1</w:delText>
                    </w:r>
                  </w:del>
                </w:p>
              </w:tc>
            </w:tr>
            <w:tr w:rsidR="008B4F65" w:rsidRPr="008B4F65" w:rsidDel="00125AFA" w14:paraId="6B96C450" w14:textId="53D1ABE4" w:rsidTr="008B4F65">
              <w:trPr>
                <w:trHeight w:val="264"/>
                <w:del w:id="385" w:author="Marcus Salouk" w:date="2019-11-25T09:13:00Z"/>
              </w:trPr>
              <w:tc>
                <w:tcPr>
                  <w:tcW w:w="1820" w:type="dxa"/>
                  <w:tcBorders>
                    <w:top w:val="nil"/>
                    <w:left w:val="nil"/>
                    <w:bottom w:val="nil"/>
                    <w:right w:val="nil"/>
                  </w:tcBorders>
                  <w:shd w:val="clear" w:color="000000" w:fill="FFFF00"/>
                  <w:noWrap/>
                  <w:vAlign w:val="center"/>
                  <w:hideMark/>
                </w:tcPr>
                <w:p w14:paraId="18435EC1" w14:textId="60DB301D" w:rsidR="008B4F65" w:rsidRPr="008B4F65" w:rsidDel="00125AFA" w:rsidRDefault="008B4F65" w:rsidP="008B4F65">
                  <w:pPr>
                    <w:spacing w:after="0" w:line="240" w:lineRule="auto"/>
                    <w:rPr>
                      <w:del w:id="386" w:author="Marcus Salouk" w:date="2019-11-25T09:13:00Z"/>
                      <w:rFonts w:eastAsia="Times New Roman" w:cstheme="minorHAnsi"/>
                      <w:color w:val="000000"/>
                      <w:lang w:eastAsia="en-AU"/>
                    </w:rPr>
                  </w:pPr>
                  <w:del w:id="387" w:author="Marcus Salouk" w:date="2019-11-25T09:13:00Z">
                    <w:r w:rsidRPr="008B4F65" w:rsidDel="00125AFA">
                      <w:rPr>
                        <w:rFonts w:eastAsia="Times New Roman" w:cstheme="minorHAnsi"/>
                        <w:color w:val="000000"/>
                        <w:lang w:eastAsia="en-AU"/>
                      </w:rPr>
                      <w:delText>SDTopLeft2</w:delText>
                    </w:r>
                  </w:del>
                </w:p>
              </w:tc>
            </w:tr>
            <w:tr w:rsidR="008B4F65" w:rsidRPr="008B4F65" w:rsidDel="00125AFA" w14:paraId="2B12235E" w14:textId="381C313A" w:rsidTr="008B4F65">
              <w:trPr>
                <w:trHeight w:val="264"/>
                <w:del w:id="388" w:author="Marcus Salouk" w:date="2019-11-25T09:13:00Z"/>
              </w:trPr>
              <w:tc>
                <w:tcPr>
                  <w:tcW w:w="1820" w:type="dxa"/>
                  <w:tcBorders>
                    <w:top w:val="nil"/>
                    <w:left w:val="nil"/>
                    <w:bottom w:val="nil"/>
                    <w:right w:val="nil"/>
                  </w:tcBorders>
                  <w:shd w:val="clear" w:color="000000" w:fill="92D050"/>
                  <w:noWrap/>
                  <w:vAlign w:val="center"/>
                  <w:hideMark/>
                </w:tcPr>
                <w:p w14:paraId="11F625BB" w14:textId="24DC725D" w:rsidR="008B4F65" w:rsidRPr="008B4F65" w:rsidDel="00125AFA" w:rsidRDefault="008B4F65" w:rsidP="008B4F65">
                  <w:pPr>
                    <w:spacing w:after="0" w:line="240" w:lineRule="auto"/>
                    <w:rPr>
                      <w:del w:id="389" w:author="Marcus Salouk" w:date="2019-11-25T09:13:00Z"/>
                      <w:rFonts w:eastAsia="Times New Roman" w:cstheme="minorHAnsi"/>
                      <w:color w:val="000000"/>
                      <w:lang w:eastAsia="en-AU"/>
                    </w:rPr>
                  </w:pPr>
                  <w:del w:id="390" w:author="Marcus Salouk" w:date="2019-11-25T09:13:00Z">
                    <w:r w:rsidRPr="008B4F65" w:rsidDel="00125AFA">
                      <w:rPr>
                        <w:rFonts w:eastAsia="Times New Roman" w:cstheme="minorHAnsi"/>
                        <w:color w:val="000000"/>
                        <w:lang w:eastAsia="en-AU"/>
                      </w:rPr>
                      <w:delText>SDTopLeft3</w:delText>
                    </w:r>
                  </w:del>
                </w:p>
              </w:tc>
            </w:tr>
            <w:tr w:rsidR="008B4F65" w:rsidRPr="008B4F65" w:rsidDel="00125AFA" w14:paraId="43E37C98" w14:textId="1A65373D" w:rsidTr="008B4F65">
              <w:trPr>
                <w:trHeight w:val="264"/>
                <w:del w:id="391" w:author="Marcus Salouk" w:date="2019-11-25T09:13:00Z"/>
              </w:trPr>
              <w:tc>
                <w:tcPr>
                  <w:tcW w:w="1820" w:type="dxa"/>
                  <w:tcBorders>
                    <w:top w:val="nil"/>
                    <w:left w:val="nil"/>
                    <w:bottom w:val="nil"/>
                    <w:right w:val="nil"/>
                  </w:tcBorders>
                  <w:shd w:val="clear" w:color="auto" w:fill="auto"/>
                  <w:noWrap/>
                  <w:vAlign w:val="center"/>
                  <w:hideMark/>
                </w:tcPr>
                <w:p w14:paraId="71E39BF8" w14:textId="11A8F900" w:rsidR="008B4F65" w:rsidRPr="008B4F65" w:rsidDel="00125AFA" w:rsidRDefault="008B4F65" w:rsidP="008B4F65">
                  <w:pPr>
                    <w:spacing w:after="0" w:line="240" w:lineRule="auto"/>
                    <w:rPr>
                      <w:del w:id="392" w:author="Marcus Salouk" w:date="2019-11-25T09:13:00Z"/>
                      <w:rFonts w:eastAsia="Times New Roman" w:cstheme="minorHAnsi"/>
                      <w:color w:val="000000"/>
                      <w:lang w:eastAsia="en-AU"/>
                    </w:rPr>
                  </w:pPr>
                  <w:del w:id="393" w:author="Marcus Salouk" w:date="2019-11-25T09:13:00Z">
                    <w:r w:rsidRPr="008B4F65" w:rsidDel="00125AFA">
                      <w:rPr>
                        <w:rFonts w:eastAsia="Times New Roman" w:cstheme="minorHAnsi"/>
                        <w:color w:val="000000"/>
                        <w:lang w:eastAsia="en-AU"/>
                      </w:rPr>
                      <w:delText>SDTopRight1</w:delText>
                    </w:r>
                  </w:del>
                </w:p>
              </w:tc>
            </w:tr>
            <w:tr w:rsidR="008B4F65" w:rsidRPr="008B4F65" w:rsidDel="00125AFA" w14:paraId="03CCF89C" w14:textId="000E0DEF" w:rsidTr="008B4F65">
              <w:trPr>
                <w:trHeight w:val="264"/>
                <w:del w:id="394" w:author="Marcus Salouk" w:date="2019-11-25T09:13:00Z"/>
              </w:trPr>
              <w:tc>
                <w:tcPr>
                  <w:tcW w:w="1820" w:type="dxa"/>
                  <w:tcBorders>
                    <w:top w:val="nil"/>
                    <w:left w:val="nil"/>
                    <w:bottom w:val="nil"/>
                    <w:right w:val="nil"/>
                  </w:tcBorders>
                  <w:shd w:val="clear" w:color="000000" w:fill="92D050"/>
                  <w:noWrap/>
                  <w:vAlign w:val="center"/>
                  <w:hideMark/>
                </w:tcPr>
                <w:p w14:paraId="092FA4AB" w14:textId="2F58E320" w:rsidR="008B4F65" w:rsidRPr="008B4F65" w:rsidDel="00125AFA" w:rsidRDefault="008B4F65" w:rsidP="008B4F65">
                  <w:pPr>
                    <w:spacing w:after="0" w:line="240" w:lineRule="auto"/>
                    <w:rPr>
                      <w:del w:id="395" w:author="Marcus Salouk" w:date="2019-11-25T09:13:00Z"/>
                      <w:rFonts w:eastAsia="Times New Roman" w:cstheme="minorHAnsi"/>
                      <w:color w:val="000000"/>
                      <w:lang w:eastAsia="en-AU"/>
                    </w:rPr>
                  </w:pPr>
                  <w:del w:id="396" w:author="Marcus Salouk" w:date="2019-11-25T09:13:00Z">
                    <w:r w:rsidRPr="008B4F65" w:rsidDel="00125AFA">
                      <w:rPr>
                        <w:rFonts w:eastAsia="Times New Roman" w:cstheme="minorHAnsi"/>
                        <w:color w:val="000000"/>
                        <w:lang w:eastAsia="en-AU"/>
                      </w:rPr>
                      <w:delText>SDTopRight3</w:delText>
                    </w:r>
                  </w:del>
                </w:p>
              </w:tc>
            </w:tr>
            <w:tr w:rsidR="008B4F65" w:rsidRPr="008B4F65" w:rsidDel="00125AFA" w14:paraId="29493E2F" w14:textId="66F10839" w:rsidTr="008B4F65">
              <w:trPr>
                <w:trHeight w:val="264"/>
                <w:del w:id="397" w:author="Marcus Salouk" w:date="2019-11-25T09:13:00Z"/>
              </w:trPr>
              <w:tc>
                <w:tcPr>
                  <w:tcW w:w="1820" w:type="dxa"/>
                  <w:tcBorders>
                    <w:top w:val="nil"/>
                    <w:left w:val="nil"/>
                    <w:bottom w:val="nil"/>
                    <w:right w:val="nil"/>
                  </w:tcBorders>
                  <w:shd w:val="clear" w:color="000000" w:fill="E7E6E6"/>
                  <w:noWrap/>
                  <w:vAlign w:val="center"/>
                  <w:hideMark/>
                </w:tcPr>
                <w:p w14:paraId="696A2CE5" w14:textId="4A598285" w:rsidR="008B4F65" w:rsidRPr="008B4F65" w:rsidDel="00125AFA" w:rsidRDefault="008B4F65" w:rsidP="008B4F65">
                  <w:pPr>
                    <w:spacing w:after="0" w:line="240" w:lineRule="auto"/>
                    <w:rPr>
                      <w:del w:id="398" w:author="Marcus Salouk" w:date="2019-11-25T09:13:00Z"/>
                      <w:rFonts w:eastAsia="Times New Roman" w:cstheme="minorHAnsi"/>
                      <w:color w:val="000000"/>
                      <w:lang w:eastAsia="en-AU"/>
                    </w:rPr>
                  </w:pPr>
                  <w:del w:id="399" w:author="Marcus Salouk" w:date="2019-11-25T09:13:00Z">
                    <w:r w:rsidRPr="008B4F65" w:rsidDel="00125AFA">
                      <w:rPr>
                        <w:rFonts w:eastAsia="Times New Roman" w:cstheme="minorHAnsi"/>
                        <w:color w:val="000000"/>
                        <w:lang w:eastAsia="en-AU"/>
                      </w:rPr>
                      <w:delText>SDTwist101</w:delText>
                    </w:r>
                  </w:del>
                </w:p>
              </w:tc>
            </w:tr>
            <w:tr w:rsidR="008B4F65" w:rsidRPr="008B4F65" w:rsidDel="00125AFA" w14:paraId="240AEA5F" w14:textId="54AEE6CE" w:rsidTr="008B4F65">
              <w:trPr>
                <w:trHeight w:val="264"/>
                <w:del w:id="400" w:author="Marcus Salouk" w:date="2019-11-25T09:13:00Z"/>
              </w:trPr>
              <w:tc>
                <w:tcPr>
                  <w:tcW w:w="1820" w:type="dxa"/>
                  <w:tcBorders>
                    <w:top w:val="nil"/>
                    <w:left w:val="nil"/>
                    <w:bottom w:val="nil"/>
                    <w:right w:val="nil"/>
                  </w:tcBorders>
                  <w:shd w:val="clear" w:color="000000" w:fill="92D050"/>
                  <w:noWrap/>
                  <w:vAlign w:val="center"/>
                  <w:hideMark/>
                </w:tcPr>
                <w:p w14:paraId="79E3679D" w14:textId="5FC6476C" w:rsidR="008B4F65" w:rsidRPr="008B4F65" w:rsidDel="00125AFA" w:rsidRDefault="008B4F65" w:rsidP="008B4F65">
                  <w:pPr>
                    <w:spacing w:after="0" w:line="240" w:lineRule="auto"/>
                    <w:rPr>
                      <w:del w:id="401" w:author="Marcus Salouk" w:date="2019-11-25T09:13:00Z"/>
                      <w:rFonts w:eastAsia="Times New Roman" w:cstheme="minorHAnsi"/>
                      <w:color w:val="000000"/>
                      <w:lang w:eastAsia="en-AU"/>
                    </w:rPr>
                  </w:pPr>
                  <w:del w:id="402" w:author="Marcus Salouk" w:date="2019-11-25T09:13:00Z">
                    <w:r w:rsidRPr="008B4F65" w:rsidDel="00125AFA">
                      <w:rPr>
                        <w:rFonts w:eastAsia="Times New Roman" w:cstheme="minorHAnsi"/>
                        <w:color w:val="000000"/>
                        <w:lang w:eastAsia="en-AU"/>
                      </w:rPr>
                      <w:delText>SDTwist103</w:delText>
                    </w:r>
                  </w:del>
                </w:p>
              </w:tc>
            </w:tr>
            <w:tr w:rsidR="008B4F65" w:rsidRPr="008B4F65" w:rsidDel="00125AFA" w14:paraId="68EB18FD" w14:textId="7B758AA9" w:rsidTr="008B4F65">
              <w:trPr>
                <w:trHeight w:val="264"/>
                <w:del w:id="403" w:author="Marcus Salouk" w:date="2019-11-25T09:13:00Z"/>
              </w:trPr>
              <w:tc>
                <w:tcPr>
                  <w:tcW w:w="1820" w:type="dxa"/>
                  <w:tcBorders>
                    <w:top w:val="nil"/>
                    <w:left w:val="nil"/>
                    <w:bottom w:val="nil"/>
                    <w:right w:val="nil"/>
                  </w:tcBorders>
                  <w:shd w:val="clear" w:color="000000" w:fill="FFFF00"/>
                  <w:noWrap/>
                  <w:vAlign w:val="center"/>
                  <w:hideMark/>
                </w:tcPr>
                <w:p w14:paraId="51CE0D8F" w14:textId="2F9B7F75" w:rsidR="008B4F65" w:rsidRPr="008B4F65" w:rsidDel="00125AFA" w:rsidRDefault="008B4F65" w:rsidP="008B4F65">
                  <w:pPr>
                    <w:spacing w:after="0" w:line="240" w:lineRule="auto"/>
                    <w:rPr>
                      <w:del w:id="404" w:author="Marcus Salouk" w:date="2019-11-25T09:13:00Z"/>
                      <w:rFonts w:eastAsia="Times New Roman" w:cstheme="minorHAnsi"/>
                      <w:color w:val="000000"/>
                      <w:lang w:eastAsia="en-AU"/>
                    </w:rPr>
                  </w:pPr>
                  <w:del w:id="405" w:author="Marcus Salouk" w:date="2019-11-25T09:13:00Z">
                    <w:r w:rsidRPr="008B4F65" w:rsidDel="00125AFA">
                      <w:rPr>
                        <w:rFonts w:eastAsia="Times New Roman" w:cstheme="minorHAnsi"/>
                        <w:color w:val="000000"/>
                        <w:lang w:eastAsia="en-AU"/>
                      </w:rPr>
                      <w:delText>SDTwist33</w:delText>
                    </w:r>
                  </w:del>
                </w:p>
              </w:tc>
            </w:tr>
            <w:tr w:rsidR="008B4F65" w:rsidRPr="008B4F65" w:rsidDel="00125AFA" w14:paraId="617AE828" w14:textId="015AB497" w:rsidTr="008B4F65">
              <w:trPr>
                <w:trHeight w:val="264"/>
                <w:del w:id="406" w:author="Marcus Salouk" w:date="2019-11-25T09:13:00Z"/>
              </w:trPr>
              <w:tc>
                <w:tcPr>
                  <w:tcW w:w="1820" w:type="dxa"/>
                  <w:tcBorders>
                    <w:top w:val="nil"/>
                    <w:left w:val="nil"/>
                    <w:bottom w:val="nil"/>
                    <w:right w:val="nil"/>
                  </w:tcBorders>
                  <w:shd w:val="clear" w:color="000000" w:fill="E7E6E6"/>
                  <w:noWrap/>
                  <w:vAlign w:val="center"/>
                  <w:hideMark/>
                </w:tcPr>
                <w:p w14:paraId="1E2A8D49" w14:textId="52BB9547" w:rsidR="008B4F65" w:rsidRPr="008B4F65" w:rsidDel="00125AFA" w:rsidRDefault="008B4F65" w:rsidP="008B4F65">
                  <w:pPr>
                    <w:spacing w:after="0" w:line="240" w:lineRule="auto"/>
                    <w:rPr>
                      <w:del w:id="407" w:author="Marcus Salouk" w:date="2019-11-25T09:13:00Z"/>
                      <w:rFonts w:eastAsia="Times New Roman" w:cstheme="minorHAnsi"/>
                      <w:color w:val="000000"/>
                      <w:lang w:eastAsia="en-AU"/>
                    </w:rPr>
                  </w:pPr>
                  <w:del w:id="408" w:author="Marcus Salouk" w:date="2019-11-25T09:13:00Z">
                    <w:r w:rsidRPr="008B4F65" w:rsidDel="00125AFA">
                      <w:rPr>
                        <w:rFonts w:eastAsia="Times New Roman" w:cstheme="minorHAnsi"/>
                        <w:color w:val="000000"/>
                        <w:lang w:eastAsia="en-AU"/>
                      </w:rPr>
                      <w:delText>SDVersL1</w:delText>
                    </w:r>
                  </w:del>
                </w:p>
              </w:tc>
            </w:tr>
            <w:tr w:rsidR="008B4F65" w:rsidRPr="008B4F65" w:rsidDel="00125AFA" w14:paraId="20B0F5CD" w14:textId="46BEBBAD" w:rsidTr="008B4F65">
              <w:trPr>
                <w:trHeight w:val="264"/>
                <w:del w:id="409" w:author="Marcus Salouk" w:date="2019-11-25T09:13:00Z"/>
              </w:trPr>
              <w:tc>
                <w:tcPr>
                  <w:tcW w:w="1820" w:type="dxa"/>
                  <w:tcBorders>
                    <w:top w:val="nil"/>
                    <w:left w:val="nil"/>
                    <w:bottom w:val="nil"/>
                    <w:right w:val="nil"/>
                  </w:tcBorders>
                  <w:shd w:val="clear" w:color="000000" w:fill="FFFF00"/>
                  <w:noWrap/>
                  <w:vAlign w:val="center"/>
                  <w:hideMark/>
                </w:tcPr>
                <w:p w14:paraId="4329410A" w14:textId="088DE60A" w:rsidR="008B4F65" w:rsidRPr="008B4F65" w:rsidDel="00125AFA" w:rsidRDefault="008B4F65" w:rsidP="008B4F65">
                  <w:pPr>
                    <w:spacing w:after="0" w:line="240" w:lineRule="auto"/>
                    <w:rPr>
                      <w:del w:id="410" w:author="Marcus Salouk" w:date="2019-11-25T09:13:00Z"/>
                      <w:rFonts w:eastAsia="Times New Roman" w:cstheme="minorHAnsi"/>
                      <w:color w:val="000000"/>
                      <w:lang w:eastAsia="en-AU"/>
                    </w:rPr>
                  </w:pPr>
                  <w:del w:id="411" w:author="Marcus Salouk" w:date="2019-11-25T09:13:00Z">
                    <w:r w:rsidRPr="008B4F65" w:rsidDel="00125AFA">
                      <w:rPr>
                        <w:rFonts w:eastAsia="Times New Roman" w:cstheme="minorHAnsi"/>
                        <w:color w:val="000000"/>
                        <w:lang w:eastAsia="en-AU"/>
                      </w:rPr>
                      <w:delText>SDVersL3</w:delText>
                    </w:r>
                  </w:del>
                </w:p>
              </w:tc>
            </w:tr>
            <w:tr w:rsidR="008B4F65" w:rsidRPr="008B4F65" w:rsidDel="00125AFA" w14:paraId="078AADDE" w14:textId="09BABA84" w:rsidTr="008B4F65">
              <w:trPr>
                <w:trHeight w:val="264"/>
                <w:del w:id="412" w:author="Marcus Salouk" w:date="2019-11-25T09:13:00Z"/>
              </w:trPr>
              <w:tc>
                <w:tcPr>
                  <w:tcW w:w="1820" w:type="dxa"/>
                  <w:tcBorders>
                    <w:top w:val="nil"/>
                    <w:left w:val="nil"/>
                    <w:bottom w:val="nil"/>
                    <w:right w:val="nil"/>
                  </w:tcBorders>
                  <w:shd w:val="clear" w:color="000000" w:fill="FFFF00"/>
                  <w:noWrap/>
                  <w:vAlign w:val="center"/>
                  <w:hideMark/>
                </w:tcPr>
                <w:p w14:paraId="3FD272CB" w14:textId="1B1EDAC0" w:rsidR="008B4F65" w:rsidRPr="008B4F65" w:rsidDel="00125AFA" w:rsidRDefault="008B4F65" w:rsidP="008B4F65">
                  <w:pPr>
                    <w:spacing w:after="0" w:line="240" w:lineRule="auto"/>
                    <w:rPr>
                      <w:del w:id="413" w:author="Marcus Salouk" w:date="2019-11-25T09:13:00Z"/>
                      <w:rFonts w:eastAsia="Times New Roman" w:cstheme="minorHAnsi"/>
                      <w:color w:val="000000"/>
                      <w:lang w:eastAsia="en-AU"/>
                    </w:rPr>
                  </w:pPr>
                  <w:del w:id="414" w:author="Marcus Salouk" w:date="2019-11-25T09:13:00Z">
                    <w:r w:rsidRPr="008B4F65" w:rsidDel="00125AFA">
                      <w:rPr>
                        <w:rFonts w:eastAsia="Times New Roman" w:cstheme="minorHAnsi"/>
                        <w:color w:val="000000"/>
                        <w:lang w:eastAsia="en-AU"/>
                      </w:rPr>
                      <w:delText>TDILeft</w:delText>
                    </w:r>
                  </w:del>
                </w:p>
              </w:tc>
            </w:tr>
          </w:tbl>
          <w:p w14:paraId="6E3CC223" w14:textId="5B92075C" w:rsidR="008B4F65" w:rsidRPr="008B4F65" w:rsidDel="00125AFA" w:rsidRDefault="008B4F65" w:rsidP="008B4F65">
            <w:pPr>
              <w:spacing w:after="160" w:line="259" w:lineRule="auto"/>
              <w:rPr>
                <w:del w:id="415" w:author="Marcus Salouk" w:date="2019-11-25T09:13:00Z"/>
                <w:rFonts w:cstheme="minorHAnsi"/>
              </w:rPr>
            </w:pPr>
          </w:p>
        </w:tc>
        <w:tc>
          <w:tcPr>
            <w:tcW w:w="3006" w:type="dxa"/>
          </w:tcPr>
          <w:tbl>
            <w:tblPr>
              <w:tblW w:w="2440" w:type="dxa"/>
              <w:tblLook w:val="04A0" w:firstRow="1" w:lastRow="0" w:firstColumn="1" w:lastColumn="0" w:noHBand="0" w:noVBand="1"/>
            </w:tblPr>
            <w:tblGrid>
              <w:gridCol w:w="2440"/>
            </w:tblGrid>
            <w:tr w:rsidR="008B4F65" w:rsidRPr="008B4F65" w:rsidDel="00125AFA" w14:paraId="49D6A504" w14:textId="690A0E53" w:rsidTr="008B4F65">
              <w:trPr>
                <w:trHeight w:val="264"/>
                <w:del w:id="416" w:author="Marcus Salouk" w:date="2019-11-25T09:13:00Z"/>
              </w:trPr>
              <w:tc>
                <w:tcPr>
                  <w:tcW w:w="2440" w:type="dxa"/>
                  <w:tcBorders>
                    <w:top w:val="nil"/>
                    <w:left w:val="nil"/>
                    <w:bottom w:val="nil"/>
                    <w:right w:val="nil"/>
                  </w:tcBorders>
                  <w:shd w:val="clear" w:color="000000" w:fill="D0CECE"/>
                  <w:noWrap/>
                  <w:vAlign w:val="center"/>
                  <w:hideMark/>
                </w:tcPr>
                <w:p w14:paraId="2BF0A42A" w14:textId="5635CD19" w:rsidR="008B4F65" w:rsidRPr="008B4F65" w:rsidDel="00125AFA" w:rsidRDefault="008B4F65" w:rsidP="008B4F65">
                  <w:pPr>
                    <w:spacing w:after="0" w:line="240" w:lineRule="auto"/>
                    <w:rPr>
                      <w:del w:id="417" w:author="Marcus Salouk" w:date="2019-11-25T09:13:00Z"/>
                      <w:rFonts w:eastAsia="Times New Roman" w:cstheme="minorHAnsi"/>
                      <w:color w:val="000000"/>
                      <w:lang w:eastAsia="en-AU"/>
                    </w:rPr>
                  </w:pPr>
                  <w:del w:id="418" w:author="Marcus Salouk" w:date="2019-11-25T09:13:00Z">
                    <w:r w:rsidRPr="008B4F65" w:rsidDel="00125AFA">
                      <w:rPr>
                        <w:rFonts w:eastAsia="Times New Roman" w:cstheme="minorHAnsi"/>
                        <w:color w:val="000000"/>
                        <w:lang w:eastAsia="en-AU"/>
                      </w:rPr>
                      <w:delText>PVCCentre</w:delText>
                    </w:r>
                  </w:del>
                </w:p>
              </w:tc>
            </w:tr>
            <w:tr w:rsidR="008B4F65" w:rsidRPr="008B4F65" w:rsidDel="00125AFA" w14:paraId="7B037BCD" w14:textId="7894EB79" w:rsidTr="008B4F65">
              <w:trPr>
                <w:trHeight w:val="264"/>
                <w:del w:id="419" w:author="Marcus Salouk" w:date="2019-11-25T09:13:00Z"/>
              </w:trPr>
              <w:tc>
                <w:tcPr>
                  <w:tcW w:w="2440" w:type="dxa"/>
                  <w:tcBorders>
                    <w:top w:val="nil"/>
                    <w:left w:val="nil"/>
                    <w:bottom w:val="nil"/>
                    <w:right w:val="nil"/>
                  </w:tcBorders>
                  <w:shd w:val="clear" w:color="000000" w:fill="D0CECE"/>
                  <w:noWrap/>
                  <w:vAlign w:val="center"/>
                  <w:hideMark/>
                </w:tcPr>
                <w:p w14:paraId="4A85686A" w14:textId="0BD8006C" w:rsidR="008B4F65" w:rsidRPr="008B4F65" w:rsidDel="00125AFA" w:rsidRDefault="008B4F65" w:rsidP="008B4F65">
                  <w:pPr>
                    <w:spacing w:after="0" w:line="240" w:lineRule="auto"/>
                    <w:rPr>
                      <w:del w:id="420" w:author="Marcus Salouk" w:date="2019-11-25T09:13:00Z"/>
                      <w:rFonts w:eastAsia="Times New Roman" w:cstheme="minorHAnsi"/>
                      <w:color w:val="000000"/>
                      <w:lang w:eastAsia="en-AU"/>
                    </w:rPr>
                  </w:pPr>
                  <w:del w:id="421" w:author="Marcus Salouk" w:date="2019-11-25T09:13:00Z">
                    <w:r w:rsidRPr="008B4F65" w:rsidDel="00125AFA">
                      <w:rPr>
                        <w:rFonts w:eastAsia="Times New Roman" w:cstheme="minorHAnsi"/>
                        <w:color w:val="000000"/>
                        <w:lang w:eastAsia="en-AU"/>
                      </w:rPr>
                      <w:delText>PVCLeft</w:delText>
                    </w:r>
                  </w:del>
                </w:p>
              </w:tc>
            </w:tr>
            <w:tr w:rsidR="008B4F65" w:rsidRPr="008B4F65" w:rsidDel="00125AFA" w14:paraId="64590437" w14:textId="681960BF" w:rsidTr="008B4F65">
              <w:trPr>
                <w:trHeight w:val="264"/>
                <w:del w:id="422" w:author="Marcus Salouk" w:date="2019-11-25T09:13:00Z"/>
              </w:trPr>
              <w:tc>
                <w:tcPr>
                  <w:tcW w:w="2440" w:type="dxa"/>
                  <w:tcBorders>
                    <w:top w:val="nil"/>
                    <w:left w:val="nil"/>
                    <w:bottom w:val="nil"/>
                    <w:right w:val="nil"/>
                  </w:tcBorders>
                  <w:shd w:val="clear" w:color="000000" w:fill="D0CECE"/>
                  <w:noWrap/>
                  <w:vAlign w:val="center"/>
                  <w:hideMark/>
                </w:tcPr>
                <w:p w14:paraId="4FB16ABF" w14:textId="0813510F" w:rsidR="008B4F65" w:rsidRPr="008B4F65" w:rsidDel="00125AFA" w:rsidRDefault="008B4F65" w:rsidP="008B4F65">
                  <w:pPr>
                    <w:spacing w:after="0" w:line="240" w:lineRule="auto"/>
                    <w:rPr>
                      <w:del w:id="423" w:author="Marcus Salouk" w:date="2019-11-25T09:13:00Z"/>
                      <w:rFonts w:eastAsia="Times New Roman" w:cstheme="minorHAnsi"/>
                      <w:color w:val="000000"/>
                      <w:lang w:eastAsia="en-AU"/>
                    </w:rPr>
                  </w:pPr>
                  <w:del w:id="424" w:author="Marcus Salouk" w:date="2019-11-25T09:13:00Z">
                    <w:r w:rsidRPr="008B4F65" w:rsidDel="00125AFA">
                      <w:rPr>
                        <w:rFonts w:eastAsia="Times New Roman" w:cstheme="minorHAnsi"/>
                        <w:color w:val="000000"/>
                        <w:lang w:eastAsia="en-AU"/>
                      </w:rPr>
                      <w:delText>PVCRight</w:delText>
                    </w:r>
                  </w:del>
                </w:p>
              </w:tc>
            </w:tr>
            <w:tr w:rsidR="008B4F65" w:rsidRPr="008B4F65" w:rsidDel="00125AFA" w14:paraId="1473424C" w14:textId="023BB577" w:rsidTr="008B4F65">
              <w:trPr>
                <w:trHeight w:val="264"/>
                <w:del w:id="425" w:author="Marcus Salouk" w:date="2019-11-25T09:13:00Z"/>
              </w:trPr>
              <w:tc>
                <w:tcPr>
                  <w:tcW w:w="2440" w:type="dxa"/>
                  <w:tcBorders>
                    <w:top w:val="nil"/>
                    <w:left w:val="nil"/>
                    <w:bottom w:val="nil"/>
                    <w:right w:val="nil"/>
                  </w:tcBorders>
                  <w:shd w:val="clear" w:color="000000" w:fill="92D050"/>
                  <w:noWrap/>
                  <w:vAlign w:val="center"/>
                  <w:hideMark/>
                </w:tcPr>
                <w:p w14:paraId="4603A239" w14:textId="3D6C63C1" w:rsidR="008B4F65" w:rsidRPr="008B4F65" w:rsidDel="00125AFA" w:rsidRDefault="008B4F65" w:rsidP="008B4F65">
                  <w:pPr>
                    <w:spacing w:after="0" w:line="240" w:lineRule="auto"/>
                    <w:rPr>
                      <w:del w:id="426" w:author="Marcus Salouk" w:date="2019-11-25T09:13:00Z"/>
                      <w:rFonts w:eastAsia="Times New Roman" w:cstheme="minorHAnsi"/>
                      <w:color w:val="000000"/>
                      <w:lang w:eastAsia="en-AU"/>
                    </w:rPr>
                  </w:pPr>
                  <w:del w:id="427" w:author="Marcus Salouk" w:date="2019-11-25T09:13:00Z">
                    <w:r w:rsidRPr="008B4F65" w:rsidDel="00125AFA">
                      <w:rPr>
                        <w:rFonts w:eastAsia="Times New Roman" w:cstheme="minorHAnsi"/>
                        <w:color w:val="000000"/>
                        <w:lang w:eastAsia="en-AU"/>
                      </w:rPr>
                      <w:delText>SDTopLeft3</w:delText>
                    </w:r>
                  </w:del>
                </w:p>
              </w:tc>
            </w:tr>
            <w:tr w:rsidR="008B4F65" w:rsidRPr="008B4F65" w:rsidDel="00125AFA" w14:paraId="69B2B354" w14:textId="70434F17" w:rsidTr="008B4F65">
              <w:trPr>
                <w:trHeight w:val="264"/>
                <w:del w:id="428" w:author="Marcus Salouk" w:date="2019-11-25T09:13:00Z"/>
              </w:trPr>
              <w:tc>
                <w:tcPr>
                  <w:tcW w:w="2440" w:type="dxa"/>
                  <w:tcBorders>
                    <w:top w:val="nil"/>
                    <w:left w:val="nil"/>
                    <w:bottom w:val="nil"/>
                    <w:right w:val="nil"/>
                  </w:tcBorders>
                  <w:shd w:val="clear" w:color="000000" w:fill="92D050"/>
                  <w:noWrap/>
                  <w:vAlign w:val="center"/>
                  <w:hideMark/>
                </w:tcPr>
                <w:p w14:paraId="24C30C11" w14:textId="5BC6AF63" w:rsidR="008B4F65" w:rsidRPr="008B4F65" w:rsidDel="00125AFA" w:rsidRDefault="008B4F65" w:rsidP="008B4F65">
                  <w:pPr>
                    <w:spacing w:after="0" w:line="240" w:lineRule="auto"/>
                    <w:rPr>
                      <w:del w:id="429" w:author="Marcus Salouk" w:date="2019-11-25T09:13:00Z"/>
                      <w:rFonts w:eastAsia="Times New Roman" w:cstheme="minorHAnsi"/>
                      <w:color w:val="000000"/>
                      <w:lang w:eastAsia="en-AU"/>
                    </w:rPr>
                  </w:pPr>
                  <w:del w:id="430" w:author="Marcus Salouk" w:date="2019-11-25T09:13:00Z">
                    <w:r w:rsidRPr="008B4F65" w:rsidDel="00125AFA">
                      <w:rPr>
                        <w:rFonts w:eastAsia="Times New Roman" w:cstheme="minorHAnsi"/>
                        <w:color w:val="000000"/>
                        <w:lang w:eastAsia="en-AU"/>
                      </w:rPr>
                      <w:delText>SDTopRight3</w:delText>
                    </w:r>
                  </w:del>
                </w:p>
              </w:tc>
            </w:tr>
            <w:tr w:rsidR="008B4F65" w:rsidRPr="008B4F65" w:rsidDel="00125AFA" w14:paraId="337EC372" w14:textId="68619A9E" w:rsidTr="008B4F65">
              <w:trPr>
                <w:trHeight w:val="264"/>
                <w:del w:id="431" w:author="Marcus Salouk" w:date="2019-11-25T09:13:00Z"/>
              </w:trPr>
              <w:tc>
                <w:tcPr>
                  <w:tcW w:w="2440" w:type="dxa"/>
                  <w:tcBorders>
                    <w:top w:val="nil"/>
                    <w:left w:val="nil"/>
                    <w:bottom w:val="nil"/>
                    <w:right w:val="nil"/>
                  </w:tcBorders>
                  <w:shd w:val="clear" w:color="000000" w:fill="E7E6E6"/>
                  <w:noWrap/>
                  <w:vAlign w:val="center"/>
                  <w:hideMark/>
                </w:tcPr>
                <w:p w14:paraId="07967E7A" w14:textId="25C3ECD6" w:rsidR="008B4F65" w:rsidRPr="008B4F65" w:rsidDel="00125AFA" w:rsidRDefault="008B4F65" w:rsidP="008B4F65">
                  <w:pPr>
                    <w:spacing w:after="0" w:line="240" w:lineRule="auto"/>
                    <w:rPr>
                      <w:del w:id="432" w:author="Marcus Salouk" w:date="2019-11-25T09:13:00Z"/>
                      <w:rFonts w:eastAsia="Times New Roman" w:cstheme="minorHAnsi"/>
                      <w:color w:val="000000"/>
                      <w:lang w:eastAsia="en-AU"/>
                    </w:rPr>
                  </w:pPr>
                  <w:del w:id="433" w:author="Marcus Salouk" w:date="2019-11-25T09:13:00Z">
                    <w:r w:rsidRPr="008B4F65" w:rsidDel="00125AFA">
                      <w:rPr>
                        <w:rFonts w:eastAsia="Times New Roman" w:cstheme="minorHAnsi"/>
                        <w:color w:val="000000"/>
                        <w:lang w:eastAsia="en-AU"/>
                      </w:rPr>
                      <w:delText>SDTwist101</w:delText>
                    </w:r>
                  </w:del>
                </w:p>
              </w:tc>
            </w:tr>
            <w:tr w:rsidR="008B4F65" w:rsidRPr="008B4F65" w:rsidDel="00125AFA" w14:paraId="66AF6BA3" w14:textId="0C3EB66F" w:rsidTr="008B4F65">
              <w:trPr>
                <w:trHeight w:val="264"/>
                <w:del w:id="434" w:author="Marcus Salouk" w:date="2019-11-25T09:13:00Z"/>
              </w:trPr>
              <w:tc>
                <w:tcPr>
                  <w:tcW w:w="2440" w:type="dxa"/>
                  <w:tcBorders>
                    <w:top w:val="nil"/>
                    <w:left w:val="nil"/>
                    <w:bottom w:val="nil"/>
                    <w:right w:val="nil"/>
                  </w:tcBorders>
                  <w:shd w:val="clear" w:color="000000" w:fill="92D050"/>
                  <w:noWrap/>
                  <w:vAlign w:val="center"/>
                  <w:hideMark/>
                </w:tcPr>
                <w:p w14:paraId="211CBDF0" w14:textId="4ECF92C7" w:rsidR="008B4F65" w:rsidRPr="008B4F65" w:rsidDel="00125AFA" w:rsidRDefault="008B4F65" w:rsidP="008B4F65">
                  <w:pPr>
                    <w:spacing w:after="0" w:line="240" w:lineRule="auto"/>
                    <w:rPr>
                      <w:del w:id="435" w:author="Marcus Salouk" w:date="2019-11-25T09:13:00Z"/>
                      <w:rFonts w:eastAsia="Times New Roman" w:cstheme="minorHAnsi"/>
                      <w:color w:val="000000"/>
                      <w:lang w:eastAsia="en-AU"/>
                    </w:rPr>
                  </w:pPr>
                  <w:del w:id="436" w:author="Marcus Salouk" w:date="2019-11-25T09:13:00Z">
                    <w:r w:rsidRPr="008B4F65" w:rsidDel="00125AFA">
                      <w:rPr>
                        <w:rFonts w:eastAsia="Times New Roman" w:cstheme="minorHAnsi"/>
                        <w:color w:val="000000"/>
                        <w:lang w:eastAsia="en-AU"/>
                      </w:rPr>
                      <w:delText>SDTwist103</w:delText>
                    </w:r>
                  </w:del>
                </w:p>
              </w:tc>
            </w:tr>
            <w:tr w:rsidR="008B4F65" w:rsidRPr="008B4F65" w:rsidDel="00125AFA" w14:paraId="7C1C1C5C" w14:textId="54E89B13" w:rsidTr="008B4F65">
              <w:trPr>
                <w:trHeight w:val="264"/>
                <w:del w:id="437" w:author="Marcus Salouk" w:date="2019-11-25T09:13:00Z"/>
              </w:trPr>
              <w:tc>
                <w:tcPr>
                  <w:tcW w:w="2440" w:type="dxa"/>
                  <w:tcBorders>
                    <w:top w:val="nil"/>
                    <w:left w:val="nil"/>
                    <w:bottom w:val="nil"/>
                    <w:right w:val="nil"/>
                  </w:tcBorders>
                  <w:shd w:val="clear" w:color="000000" w:fill="92D050"/>
                  <w:noWrap/>
                  <w:vAlign w:val="center"/>
                  <w:hideMark/>
                </w:tcPr>
                <w:p w14:paraId="72C1490B" w14:textId="06004F23" w:rsidR="008B4F65" w:rsidRPr="008B4F65" w:rsidDel="00125AFA" w:rsidRDefault="008B4F65" w:rsidP="008B4F65">
                  <w:pPr>
                    <w:spacing w:after="0" w:line="240" w:lineRule="auto"/>
                    <w:rPr>
                      <w:del w:id="438" w:author="Marcus Salouk" w:date="2019-11-25T09:13:00Z"/>
                      <w:rFonts w:eastAsia="Times New Roman" w:cstheme="minorHAnsi"/>
                      <w:color w:val="000000"/>
                      <w:lang w:eastAsia="en-AU"/>
                    </w:rPr>
                  </w:pPr>
                  <w:del w:id="439" w:author="Marcus Salouk" w:date="2019-11-25T09:13:00Z">
                    <w:r w:rsidRPr="008B4F65" w:rsidDel="00125AFA">
                      <w:rPr>
                        <w:rFonts w:eastAsia="Times New Roman" w:cstheme="minorHAnsi"/>
                        <w:color w:val="000000"/>
                        <w:lang w:eastAsia="en-AU"/>
                      </w:rPr>
                      <w:delText>SDTwist33</w:delText>
                    </w:r>
                  </w:del>
                </w:p>
              </w:tc>
            </w:tr>
            <w:tr w:rsidR="008B4F65" w:rsidRPr="008B4F65" w:rsidDel="00125AFA" w14:paraId="03711884" w14:textId="75EB7255" w:rsidTr="008B4F65">
              <w:trPr>
                <w:trHeight w:val="264"/>
                <w:del w:id="440" w:author="Marcus Salouk" w:date="2019-11-25T09:13:00Z"/>
              </w:trPr>
              <w:tc>
                <w:tcPr>
                  <w:tcW w:w="2440" w:type="dxa"/>
                  <w:tcBorders>
                    <w:top w:val="nil"/>
                    <w:left w:val="nil"/>
                    <w:bottom w:val="nil"/>
                    <w:right w:val="nil"/>
                  </w:tcBorders>
                  <w:shd w:val="clear" w:color="000000" w:fill="E7E6E6"/>
                  <w:noWrap/>
                  <w:vAlign w:val="center"/>
                  <w:hideMark/>
                </w:tcPr>
                <w:p w14:paraId="5D78EEE1" w14:textId="4FE0961B" w:rsidR="008B4F65" w:rsidRPr="008B4F65" w:rsidDel="00125AFA" w:rsidRDefault="008B4F65" w:rsidP="008B4F65">
                  <w:pPr>
                    <w:spacing w:after="0" w:line="240" w:lineRule="auto"/>
                    <w:rPr>
                      <w:del w:id="441" w:author="Marcus Salouk" w:date="2019-11-25T09:13:00Z"/>
                      <w:rFonts w:eastAsia="Times New Roman" w:cstheme="minorHAnsi"/>
                      <w:color w:val="000000"/>
                      <w:lang w:eastAsia="en-AU"/>
                    </w:rPr>
                  </w:pPr>
                  <w:del w:id="442" w:author="Marcus Salouk" w:date="2019-11-25T09:13:00Z">
                    <w:r w:rsidRPr="008B4F65" w:rsidDel="00125AFA">
                      <w:rPr>
                        <w:rFonts w:eastAsia="Times New Roman" w:cstheme="minorHAnsi"/>
                        <w:color w:val="000000"/>
                        <w:lang w:eastAsia="en-AU"/>
                      </w:rPr>
                      <w:delText>SDVersL1</w:delText>
                    </w:r>
                  </w:del>
                </w:p>
              </w:tc>
            </w:tr>
          </w:tbl>
          <w:p w14:paraId="24C62D36" w14:textId="648E0FA0" w:rsidR="008B4F65" w:rsidRPr="008B4F65" w:rsidDel="00125AFA" w:rsidRDefault="008B4F65" w:rsidP="008B4F65">
            <w:pPr>
              <w:spacing w:after="160" w:line="259" w:lineRule="auto"/>
              <w:rPr>
                <w:del w:id="443" w:author="Marcus Salouk" w:date="2019-11-25T09:13:00Z"/>
                <w:rFonts w:cstheme="minorHAnsi"/>
              </w:rPr>
            </w:pPr>
          </w:p>
        </w:tc>
      </w:tr>
    </w:tbl>
    <w:p w14:paraId="4DA8CF51" w14:textId="1686C7A3" w:rsidR="008B4F65" w:rsidRPr="00833C99" w:rsidDel="00125AFA" w:rsidRDefault="008B4F65" w:rsidP="008B4F65">
      <w:pPr>
        <w:rPr>
          <w:del w:id="444" w:author="Marcus Salouk" w:date="2019-11-25T09:13:00Z"/>
          <w:rFonts w:cstheme="minorHAnsi"/>
          <w:sz w:val="4"/>
          <w:szCs w:val="4"/>
          <w:rPrChange w:id="445" w:author="Marcus Salouk" w:date="2019-11-25T09:23:00Z">
            <w:rPr>
              <w:del w:id="446" w:author="Marcus Salouk" w:date="2019-11-25T09:13:00Z"/>
              <w:rFonts w:cstheme="minorHAnsi"/>
            </w:rPr>
          </w:rPrChange>
        </w:rPr>
      </w:pPr>
      <w:del w:id="447" w:author="Marcus Salouk" w:date="2019-11-25T09:13:00Z">
        <w:r w:rsidRPr="00833C99" w:rsidDel="00125AFA">
          <w:rPr>
            <w:rFonts w:cstheme="minorHAnsi"/>
            <w:sz w:val="4"/>
            <w:szCs w:val="4"/>
            <w:rPrChange w:id="448" w:author="Marcus Salouk" w:date="2019-11-25T09:23:00Z">
              <w:rPr>
                <w:rFonts w:cstheme="minorHAnsi"/>
              </w:rPr>
            </w:rPrChange>
          </w:rPr>
          <w:delText xml:space="preserve">Legend: </w:delText>
        </w:r>
        <w:r w:rsidRPr="00833C99" w:rsidDel="00125AFA">
          <w:rPr>
            <w:rFonts w:cstheme="minorHAnsi"/>
            <w:sz w:val="4"/>
            <w:szCs w:val="4"/>
            <w:highlight w:val="green"/>
            <w:rPrChange w:id="449" w:author="Marcus Salouk" w:date="2019-11-25T09:23:00Z">
              <w:rPr>
                <w:rFonts w:cstheme="minorHAnsi"/>
                <w:highlight w:val="green"/>
              </w:rPr>
            </w:rPrChange>
          </w:rPr>
          <w:delText>common to all 3,</w:delText>
        </w:r>
        <w:r w:rsidRPr="00833C99" w:rsidDel="00125AFA">
          <w:rPr>
            <w:rFonts w:cstheme="minorHAnsi"/>
            <w:sz w:val="4"/>
            <w:szCs w:val="4"/>
            <w:rPrChange w:id="450" w:author="Marcus Salouk" w:date="2019-11-25T09:23:00Z">
              <w:rPr>
                <w:rFonts w:cstheme="minorHAnsi"/>
              </w:rPr>
            </w:rPrChange>
          </w:rPr>
          <w:delText xml:space="preserve"> </w:delText>
        </w:r>
        <w:r w:rsidRPr="00833C99" w:rsidDel="00125AFA">
          <w:rPr>
            <w:rFonts w:cstheme="minorHAnsi"/>
            <w:sz w:val="4"/>
            <w:szCs w:val="4"/>
            <w:highlight w:val="yellow"/>
            <w:rPrChange w:id="451" w:author="Marcus Salouk" w:date="2019-11-25T09:23:00Z">
              <w:rPr>
                <w:rFonts w:cstheme="minorHAnsi"/>
                <w:highlight w:val="yellow"/>
              </w:rPr>
            </w:rPrChange>
          </w:rPr>
          <w:delText>common between LASSO 20 and OLS</w:delText>
        </w:r>
        <w:r w:rsidRPr="00833C99" w:rsidDel="00125AFA">
          <w:rPr>
            <w:rFonts w:cstheme="minorHAnsi"/>
            <w:sz w:val="4"/>
            <w:szCs w:val="4"/>
            <w:rPrChange w:id="452" w:author="Marcus Salouk" w:date="2019-11-25T09:23:00Z">
              <w:rPr>
                <w:rFonts w:cstheme="minorHAnsi"/>
              </w:rPr>
            </w:rPrChange>
          </w:rPr>
          <w:delText xml:space="preserve">, </w:delText>
        </w:r>
        <w:r w:rsidRPr="00833C99" w:rsidDel="00125AFA">
          <w:rPr>
            <w:rFonts w:cstheme="minorHAnsi"/>
            <w:sz w:val="4"/>
            <w:szCs w:val="4"/>
            <w:highlight w:val="lightGray"/>
            <w:rPrChange w:id="453" w:author="Marcus Salouk" w:date="2019-11-25T09:23:00Z">
              <w:rPr>
                <w:rFonts w:cstheme="minorHAnsi"/>
                <w:highlight w:val="lightGray"/>
              </w:rPr>
            </w:rPrChange>
          </w:rPr>
          <w:delText>common between LASSOs</w:delText>
        </w:r>
        <w:commentRangeEnd w:id="284"/>
        <w:r w:rsidR="004A3E29" w:rsidRPr="00833C99" w:rsidDel="00125AFA">
          <w:rPr>
            <w:rStyle w:val="CommentReference"/>
            <w:sz w:val="4"/>
            <w:szCs w:val="4"/>
            <w:rPrChange w:id="454" w:author="Marcus Salouk" w:date="2019-11-25T09:23:00Z">
              <w:rPr>
                <w:rStyle w:val="CommentReference"/>
              </w:rPr>
            </w:rPrChange>
          </w:rPr>
          <w:commentReference w:id="284"/>
        </w:r>
      </w:del>
      <w:commentRangeEnd w:id="285"/>
      <w:r w:rsidR="008871F7">
        <w:rPr>
          <w:rStyle w:val="CommentReference"/>
        </w:rPr>
        <w:commentReference w:id="285"/>
      </w:r>
    </w:p>
    <w:p w14:paraId="1F97CACB" w14:textId="371378B9" w:rsidR="006547A1" w:rsidRPr="00833C99" w:rsidDel="00125AFA" w:rsidRDefault="006547A1" w:rsidP="008B4F65">
      <w:pPr>
        <w:rPr>
          <w:del w:id="455" w:author="Marcus Salouk" w:date="2019-11-25T09:13:00Z"/>
          <w:rFonts w:cstheme="minorHAnsi"/>
          <w:i/>
          <w:iCs/>
          <w:sz w:val="4"/>
          <w:szCs w:val="4"/>
          <w:rPrChange w:id="456" w:author="Marcus Salouk" w:date="2019-11-25T09:23:00Z">
            <w:rPr>
              <w:del w:id="457" w:author="Marcus Salouk" w:date="2019-11-25T09:13:00Z"/>
              <w:rFonts w:cstheme="minorHAnsi"/>
              <w:i/>
              <w:iCs/>
            </w:rPr>
          </w:rPrChange>
        </w:rPr>
      </w:pPr>
      <w:bookmarkStart w:id="458" w:name="_Hlk25241984"/>
      <w:del w:id="459" w:author="Marcus Salouk" w:date="2019-11-25T09:13:00Z">
        <w:r w:rsidRPr="00833C99" w:rsidDel="00125AFA">
          <w:rPr>
            <w:rFonts w:cstheme="minorHAnsi"/>
            <w:i/>
            <w:iCs/>
            <w:sz w:val="4"/>
            <w:szCs w:val="4"/>
            <w:rPrChange w:id="460" w:author="Marcus Salouk" w:date="2019-11-25T09:23:00Z">
              <w:rPr>
                <w:rFonts w:cstheme="minorHAnsi"/>
                <w:i/>
                <w:iCs/>
              </w:rPr>
            </w:rPrChange>
          </w:rPr>
          <w:delText>Table 7: feature selection</w:delText>
        </w:r>
      </w:del>
    </w:p>
    <w:p w14:paraId="56B07538" w14:textId="19102A26" w:rsidR="006547A1" w:rsidRPr="00833C99" w:rsidRDefault="006547A1">
      <w:pPr>
        <w:rPr>
          <w:rFonts w:cstheme="minorHAnsi"/>
          <w:sz w:val="4"/>
          <w:szCs w:val="4"/>
          <w:rPrChange w:id="461" w:author="Marcus Salouk" w:date="2019-11-25T09:23:00Z">
            <w:rPr>
              <w:rFonts w:cstheme="minorHAnsi"/>
              <w:sz w:val="24"/>
              <w:szCs w:val="24"/>
            </w:rPr>
          </w:rPrChange>
        </w:rPr>
      </w:pPr>
      <w:del w:id="462" w:author="Marcus Salouk" w:date="2019-11-25T09:22:00Z">
        <w:r w:rsidRPr="00833C99" w:rsidDel="00833C99">
          <w:rPr>
            <w:rFonts w:cstheme="minorHAnsi"/>
            <w:sz w:val="4"/>
            <w:szCs w:val="4"/>
            <w:rPrChange w:id="463" w:author="Marcus Salouk" w:date="2019-11-25T09:23:00Z">
              <w:rPr>
                <w:rFonts w:cstheme="minorHAnsi"/>
                <w:sz w:val="24"/>
                <w:szCs w:val="24"/>
              </w:rPr>
            </w:rPrChange>
          </w:rPr>
          <w:br w:type="page"/>
        </w:r>
      </w:del>
    </w:p>
    <w:p w14:paraId="1F630D03" w14:textId="223E9A41" w:rsidR="008B4F65" w:rsidRPr="008B4F65" w:rsidRDefault="008B4F65" w:rsidP="008B4F65">
      <w:pPr>
        <w:rPr>
          <w:rFonts w:cstheme="minorHAnsi"/>
          <w:sz w:val="24"/>
          <w:szCs w:val="24"/>
        </w:rPr>
      </w:pPr>
      <w:r w:rsidRPr="008B4F65">
        <w:rPr>
          <w:rFonts w:cstheme="minorHAnsi"/>
          <w:sz w:val="24"/>
          <w:szCs w:val="24"/>
        </w:rPr>
        <w:t xml:space="preserve">Feature selection summary performance: </w:t>
      </w:r>
    </w:p>
    <w:tbl>
      <w:tblPr>
        <w:tblStyle w:val="TableGrid2"/>
        <w:tblW w:w="0" w:type="auto"/>
        <w:tblLook w:val="04A0" w:firstRow="1" w:lastRow="0" w:firstColumn="1" w:lastColumn="0" w:noHBand="0" w:noVBand="1"/>
      </w:tblPr>
      <w:tblGrid>
        <w:gridCol w:w="4508"/>
        <w:gridCol w:w="4508"/>
      </w:tblGrid>
      <w:tr w:rsidR="008B4F65" w:rsidRPr="008B4F65" w14:paraId="48665001" w14:textId="77777777" w:rsidTr="008B4F65">
        <w:tc>
          <w:tcPr>
            <w:tcW w:w="4508" w:type="dxa"/>
            <w:shd w:val="clear" w:color="auto" w:fill="E7E6E6" w:themeFill="background2"/>
          </w:tcPr>
          <w:p w14:paraId="35F6FE36"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Objective</w:t>
            </w:r>
          </w:p>
        </w:tc>
        <w:tc>
          <w:tcPr>
            <w:tcW w:w="4508" w:type="dxa"/>
            <w:shd w:val="clear" w:color="auto" w:fill="E7E6E6" w:themeFill="background2"/>
          </w:tcPr>
          <w:p w14:paraId="5F833A74"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Performance</w:t>
            </w:r>
          </w:p>
        </w:tc>
      </w:tr>
      <w:tr w:rsidR="008B4F65" w:rsidRPr="008B4F65" w14:paraId="10064EFB" w14:textId="77777777" w:rsidTr="008B4F65">
        <w:tc>
          <w:tcPr>
            <w:tcW w:w="4508" w:type="dxa"/>
          </w:tcPr>
          <w:p w14:paraId="1818045E" w14:textId="77777777" w:rsidR="008B4F65" w:rsidRPr="008B4F65" w:rsidRDefault="008B4F65" w:rsidP="008C6B9D">
            <w:pPr>
              <w:spacing w:line="259" w:lineRule="auto"/>
              <w:rPr>
                <w:rFonts w:cstheme="minorHAnsi"/>
                <w:sz w:val="24"/>
                <w:szCs w:val="24"/>
              </w:rPr>
            </w:pPr>
            <w:r w:rsidRPr="008B4F65">
              <w:rPr>
                <w:rFonts w:cstheme="minorHAnsi"/>
                <w:sz w:val="24"/>
                <w:szCs w:val="24"/>
              </w:rPr>
              <w:t>Test accuracy</w:t>
            </w:r>
          </w:p>
        </w:tc>
        <w:tc>
          <w:tcPr>
            <w:tcW w:w="4508" w:type="dxa"/>
          </w:tcPr>
          <w:p w14:paraId="6C6C40FE" w14:textId="77777777" w:rsidR="008B4F65" w:rsidRPr="008B4F65" w:rsidRDefault="008B4F65" w:rsidP="008C6B9D">
            <w:pPr>
              <w:spacing w:line="259" w:lineRule="auto"/>
              <w:rPr>
                <w:rFonts w:cstheme="minorHAnsi"/>
                <w:sz w:val="24"/>
                <w:szCs w:val="24"/>
              </w:rPr>
            </w:pPr>
            <w:r w:rsidRPr="008B4F65">
              <w:rPr>
                <w:rFonts w:cstheme="minorHAnsi"/>
                <w:sz w:val="24"/>
                <w:szCs w:val="24"/>
              </w:rPr>
              <w:t>~2% improvement</w:t>
            </w:r>
          </w:p>
        </w:tc>
      </w:tr>
      <w:tr w:rsidR="008B4F65" w:rsidRPr="008B4F65" w14:paraId="4E0A43D1" w14:textId="77777777" w:rsidTr="008B4F65">
        <w:tc>
          <w:tcPr>
            <w:tcW w:w="4508" w:type="dxa"/>
          </w:tcPr>
          <w:p w14:paraId="5D10ACA7" w14:textId="77777777" w:rsidR="008B4F65" w:rsidRPr="008B4F65" w:rsidRDefault="008B4F65" w:rsidP="008C6B9D">
            <w:pPr>
              <w:spacing w:line="259" w:lineRule="auto"/>
              <w:rPr>
                <w:rFonts w:cstheme="minorHAnsi"/>
                <w:sz w:val="24"/>
                <w:szCs w:val="24"/>
              </w:rPr>
            </w:pPr>
            <w:r w:rsidRPr="008B4F65">
              <w:rPr>
                <w:rFonts w:cstheme="minorHAnsi"/>
                <w:sz w:val="24"/>
                <w:szCs w:val="24"/>
              </w:rPr>
              <w:t>Gradient line-of-best-fit</w:t>
            </w:r>
          </w:p>
        </w:tc>
        <w:tc>
          <w:tcPr>
            <w:tcW w:w="4508" w:type="dxa"/>
          </w:tcPr>
          <w:p w14:paraId="63BC68B8" w14:textId="77777777" w:rsidR="008B4F65" w:rsidRPr="008B4F65" w:rsidRDefault="008B4F65" w:rsidP="008C6B9D">
            <w:pPr>
              <w:spacing w:line="259" w:lineRule="auto"/>
              <w:rPr>
                <w:rFonts w:cstheme="minorHAnsi"/>
                <w:sz w:val="24"/>
                <w:szCs w:val="24"/>
              </w:rPr>
            </w:pPr>
            <w:r w:rsidRPr="008B4F65">
              <w:rPr>
                <w:rFonts w:cstheme="minorHAnsi"/>
                <w:sz w:val="24"/>
                <w:szCs w:val="24"/>
              </w:rPr>
              <w:t>High improvement</w:t>
            </w:r>
          </w:p>
        </w:tc>
      </w:tr>
      <w:tr w:rsidR="008B4F65" w:rsidRPr="008B4F65" w14:paraId="0FFD440E" w14:textId="77777777" w:rsidTr="008B4F65">
        <w:tc>
          <w:tcPr>
            <w:tcW w:w="4508" w:type="dxa"/>
          </w:tcPr>
          <w:p w14:paraId="7AD8951E" w14:textId="77777777" w:rsidR="008B4F65" w:rsidRPr="008B4F65" w:rsidRDefault="008B4F65" w:rsidP="008C6B9D">
            <w:pPr>
              <w:spacing w:line="259" w:lineRule="auto"/>
              <w:rPr>
                <w:rFonts w:cstheme="minorHAnsi"/>
                <w:sz w:val="24"/>
                <w:szCs w:val="24"/>
              </w:rPr>
            </w:pPr>
            <w:r w:rsidRPr="008B4F65">
              <w:rPr>
                <w:rFonts w:cstheme="minorHAnsi"/>
                <w:sz w:val="24"/>
                <w:szCs w:val="24"/>
              </w:rPr>
              <w:t>Test accuracy “High Priority” points</w:t>
            </w:r>
          </w:p>
        </w:tc>
        <w:tc>
          <w:tcPr>
            <w:tcW w:w="4508" w:type="dxa"/>
          </w:tcPr>
          <w:p w14:paraId="61DDAB30" w14:textId="77777777" w:rsidR="008B4F65" w:rsidRPr="008B4F65" w:rsidRDefault="008B4F65" w:rsidP="008C6B9D">
            <w:pPr>
              <w:spacing w:line="259" w:lineRule="auto"/>
              <w:rPr>
                <w:rFonts w:cstheme="minorHAnsi"/>
                <w:sz w:val="24"/>
                <w:szCs w:val="24"/>
              </w:rPr>
            </w:pPr>
            <w:r w:rsidRPr="008B4F65">
              <w:rPr>
                <w:rFonts w:cstheme="minorHAnsi"/>
                <w:sz w:val="24"/>
                <w:szCs w:val="24"/>
              </w:rPr>
              <w:t>~6% improvement</w:t>
            </w:r>
          </w:p>
        </w:tc>
      </w:tr>
      <w:tr w:rsidR="008B4F65" w:rsidRPr="008B4F65" w14:paraId="0A374CBF" w14:textId="77777777" w:rsidTr="008B4F65">
        <w:tc>
          <w:tcPr>
            <w:tcW w:w="4508" w:type="dxa"/>
          </w:tcPr>
          <w:p w14:paraId="02288AFB" w14:textId="77777777" w:rsidR="008B4F65" w:rsidRPr="008B4F65" w:rsidRDefault="008B4F65" w:rsidP="008C6B9D">
            <w:pPr>
              <w:spacing w:line="259" w:lineRule="auto"/>
              <w:rPr>
                <w:rFonts w:cstheme="minorHAnsi"/>
                <w:sz w:val="24"/>
                <w:szCs w:val="24"/>
              </w:rPr>
            </w:pPr>
            <w:r w:rsidRPr="008B4F65">
              <w:rPr>
                <w:rFonts w:cstheme="minorHAnsi"/>
                <w:sz w:val="24"/>
                <w:szCs w:val="24"/>
              </w:rPr>
              <w:t>“High Priority” prediction correlation</w:t>
            </w:r>
          </w:p>
        </w:tc>
        <w:tc>
          <w:tcPr>
            <w:tcW w:w="4508" w:type="dxa"/>
          </w:tcPr>
          <w:p w14:paraId="68687402" w14:textId="77777777" w:rsidR="008B4F65" w:rsidRPr="008B4F65" w:rsidRDefault="008B4F65" w:rsidP="008C6B9D">
            <w:pPr>
              <w:spacing w:line="259" w:lineRule="auto"/>
              <w:rPr>
                <w:rFonts w:cstheme="minorHAnsi"/>
                <w:sz w:val="24"/>
                <w:szCs w:val="24"/>
              </w:rPr>
            </w:pPr>
            <w:r w:rsidRPr="008B4F65">
              <w:rPr>
                <w:rFonts w:cstheme="minorHAnsi"/>
                <w:sz w:val="24"/>
                <w:szCs w:val="24"/>
              </w:rPr>
              <w:t>Moderate improvement</w:t>
            </w:r>
          </w:p>
        </w:tc>
      </w:tr>
    </w:tbl>
    <w:p w14:paraId="0687E19B" w14:textId="33D2409A" w:rsidR="008B4F65" w:rsidRPr="006547A1" w:rsidRDefault="006547A1" w:rsidP="008B4F65">
      <w:pPr>
        <w:rPr>
          <w:rFonts w:cstheme="minorHAnsi"/>
          <w:i/>
          <w:iCs/>
        </w:rPr>
      </w:pPr>
      <w:r w:rsidRPr="006547A1">
        <w:rPr>
          <w:rFonts w:cstheme="minorHAnsi"/>
          <w:i/>
          <w:iCs/>
        </w:rPr>
        <w:t xml:space="preserve">Table </w:t>
      </w:r>
      <w:del w:id="464" w:author="Marcus Salouk" w:date="2019-11-25T09:14:00Z">
        <w:r w:rsidRPr="006547A1" w:rsidDel="00125AFA">
          <w:rPr>
            <w:rFonts w:cstheme="minorHAnsi"/>
            <w:i/>
            <w:iCs/>
          </w:rPr>
          <w:delText>8</w:delText>
        </w:r>
      </w:del>
      <w:ins w:id="465" w:author="Marcus Salouk" w:date="2019-11-25T09:14:00Z">
        <w:r w:rsidR="00125AFA">
          <w:rPr>
            <w:rFonts w:cstheme="minorHAnsi"/>
            <w:i/>
            <w:iCs/>
          </w:rPr>
          <w:t>7</w:t>
        </w:r>
      </w:ins>
      <w:r w:rsidRPr="006547A1">
        <w:rPr>
          <w:rFonts w:cstheme="minorHAnsi"/>
          <w:i/>
          <w:iCs/>
        </w:rPr>
        <w:t>: feature selection summary of performance</w:t>
      </w:r>
    </w:p>
    <w:p w14:paraId="130AA9CE" w14:textId="77777777" w:rsidR="006547A1" w:rsidRPr="00833C99" w:rsidRDefault="006547A1" w:rsidP="007E18F7">
      <w:pPr>
        <w:rPr>
          <w:rFonts w:cstheme="minorHAnsi"/>
          <w:b/>
          <w:bCs/>
          <w:sz w:val="4"/>
          <w:szCs w:val="4"/>
          <w:rPrChange w:id="466" w:author="Marcus Salouk" w:date="2019-11-25T09:22:00Z">
            <w:rPr>
              <w:rFonts w:cstheme="minorHAnsi"/>
              <w:b/>
              <w:bCs/>
              <w:sz w:val="24"/>
              <w:szCs w:val="24"/>
            </w:rPr>
          </w:rPrChange>
        </w:rPr>
      </w:pPr>
    </w:p>
    <w:p w14:paraId="6F333912" w14:textId="6EE645A4" w:rsidR="007E18F7" w:rsidRPr="007E18F7" w:rsidRDefault="007E18F7" w:rsidP="007E18F7">
      <w:pPr>
        <w:rPr>
          <w:rFonts w:cstheme="minorHAnsi"/>
          <w:b/>
          <w:bCs/>
          <w:sz w:val="24"/>
          <w:szCs w:val="24"/>
        </w:rPr>
      </w:pPr>
      <w:r w:rsidRPr="007E18F7">
        <w:rPr>
          <w:rFonts w:cstheme="minorHAnsi"/>
          <w:b/>
          <w:bCs/>
          <w:sz w:val="24"/>
          <w:szCs w:val="24"/>
        </w:rPr>
        <w:t>[7.</w:t>
      </w:r>
      <w:r>
        <w:rPr>
          <w:rFonts w:cstheme="minorHAnsi"/>
          <w:b/>
          <w:bCs/>
          <w:sz w:val="24"/>
          <w:szCs w:val="24"/>
        </w:rPr>
        <w:t>4</w:t>
      </w:r>
      <w:r w:rsidRPr="007E18F7">
        <w:rPr>
          <w:rFonts w:cstheme="minorHAnsi"/>
          <w:b/>
          <w:bCs/>
          <w:sz w:val="24"/>
          <w:szCs w:val="24"/>
        </w:rPr>
        <w:t xml:space="preserve">] </w:t>
      </w:r>
      <w:r>
        <w:rPr>
          <w:rFonts w:cstheme="minorHAnsi"/>
          <w:b/>
          <w:bCs/>
          <w:sz w:val="24"/>
          <w:szCs w:val="24"/>
        </w:rPr>
        <w:t>Machine Learning model performance (1 quarter prediction horizon)</w:t>
      </w:r>
    </w:p>
    <w:p w14:paraId="52D186A0" w14:textId="1CBF09A0" w:rsidR="007E18F7" w:rsidRPr="007E18F7" w:rsidRDefault="007E18F7" w:rsidP="007E18F7">
      <w:pPr>
        <w:rPr>
          <w:rFonts w:cstheme="minorHAnsi"/>
          <w:b/>
          <w:bCs/>
          <w:sz w:val="24"/>
          <w:szCs w:val="24"/>
        </w:rPr>
      </w:pPr>
      <w:r w:rsidRPr="007E18F7">
        <w:rPr>
          <w:rFonts w:cstheme="minorHAnsi"/>
          <w:b/>
          <w:bCs/>
          <w:sz w:val="24"/>
          <w:szCs w:val="24"/>
        </w:rPr>
        <w:t>[7.4</w:t>
      </w:r>
      <w:r>
        <w:rPr>
          <w:rFonts w:cstheme="minorHAnsi"/>
          <w:b/>
          <w:bCs/>
          <w:sz w:val="24"/>
          <w:szCs w:val="24"/>
        </w:rPr>
        <w:t>.1</w:t>
      </w:r>
      <w:r w:rsidRPr="007E18F7">
        <w:rPr>
          <w:rFonts w:cstheme="minorHAnsi"/>
          <w:b/>
          <w:bCs/>
          <w:sz w:val="24"/>
          <w:szCs w:val="24"/>
        </w:rPr>
        <w:t xml:space="preserve">] </w:t>
      </w:r>
      <w:r w:rsidR="00D63731">
        <w:rPr>
          <w:rFonts w:cstheme="minorHAnsi"/>
          <w:b/>
          <w:bCs/>
          <w:sz w:val="24"/>
          <w:szCs w:val="24"/>
        </w:rPr>
        <w:t>Regression e</w:t>
      </w:r>
      <w:r>
        <w:rPr>
          <w:rFonts w:cstheme="minorHAnsi"/>
          <w:b/>
          <w:bCs/>
          <w:sz w:val="24"/>
          <w:szCs w:val="24"/>
        </w:rPr>
        <w:t xml:space="preserve">xperiments </w:t>
      </w:r>
      <w:r w:rsidR="00DA658E">
        <w:rPr>
          <w:rFonts w:cstheme="minorHAnsi"/>
          <w:b/>
          <w:bCs/>
          <w:sz w:val="24"/>
          <w:szCs w:val="24"/>
        </w:rPr>
        <w:t xml:space="preserve">designed to </w:t>
      </w:r>
      <w:r>
        <w:rPr>
          <w:rFonts w:cstheme="minorHAnsi"/>
          <w:b/>
          <w:bCs/>
          <w:sz w:val="24"/>
          <w:szCs w:val="24"/>
        </w:rPr>
        <w:t>predict “Combined”</w:t>
      </w:r>
    </w:p>
    <w:p w14:paraId="4E18E02D" w14:textId="77777777" w:rsidR="001427B6" w:rsidRPr="001427B6" w:rsidRDefault="001427B6" w:rsidP="001427B6">
      <w:pPr>
        <w:rPr>
          <w:rFonts w:cstheme="minorHAnsi"/>
          <w:sz w:val="24"/>
          <w:szCs w:val="24"/>
        </w:rPr>
      </w:pPr>
      <w:r w:rsidRPr="001427B6">
        <w:rPr>
          <w:rFonts w:cstheme="minorHAnsi"/>
          <w:sz w:val="24"/>
          <w:szCs w:val="24"/>
        </w:rPr>
        <w:t>The machine learning results are summarised as:</w:t>
      </w:r>
    </w:p>
    <w:tbl>
      <w:tblPr>
        <w:tblStyle w:val="TableGrid3"/>
        <w:tblW w:w="0" w:type="auto"/>
        <w:tblLook w:val="04A0" w:firstRow="1" w:lastRow="0" w:firstColumn="1" w:lastColumn="0" w:noHBand="0" w:noVBand="1"/>
      </w:tblPr>
      <w:tblGrid>
        <w:gridCol w:w="2621"/>
        <w:gridCol w:w="1598"/>
        <w:gridCol w:w="1599"/>
        <w:gridCol w:w="1599"/>
        <w:gridCol w:w="1599"/>
      </w:tblGrid>
      <w:tr w:rsidR="001427B6" w:rsidRPr="001427B6" w14:paraId="140C2A90" w14:textId="77777777" w:rsidTr="005D68FE">
        <w:tc>
          <w:tcPr>
            <w:tcW w:w="2621" w:type="dxa"/>
            <w:shd w:val="clear" w:color="auto" w:fill="E7E6E6" w:themeFill="background2"/>
          </w:tcPr>
          <w:p w14:paraId="2B5D01B4"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Machine Learning Method</w:t>
            </w:r>
          </w:p>
        </w:tc>
        <w:tc>
          <w:tcPr>
            <w:tcW w:w="1598" w:type="dxa"/>
            <w:shd w:val="clear" w:color="auto" w:fill="E7E6E6" w:themeFill="background2"/>
          </w:tcPr>
          <w:p w14:paraId="2A172AB0"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Best Test Accuracy</w:t>
            </w:r>
          </w:p>
        </w:tc>
        <w:tc>
          <w:tcPr>
            <w:tcW w:w="1599" w:type="dxa"/>
            <w:shd w:val="clear" w:color="auto" w:fill="E7E6E6" w:themeFill="background2"/>
          </w:tcPr>
          <w:p w14:paraId="55CD62AD"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Gradient of best-fit for Best Model</w:t>
            </w:r>
          </w:p>
        </w:tc>
        <w:tc>
          <w:tcPr>
            <w:tcW w:w="1599" w:type="dxa"/>
            <w:shd w:val="clear" w:color="auto" w:fill="E7E6E6" w:themeFill="background2"/>
          </w:tcPr>
          <w:p w14:paraId="434F5E4A"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 xml:space="preserve">Best Test </w:t>
            </w:r>
            <w:proofErr w:type="gramStart"/>
            <w:r w:rsidRPr="001427B6">
              <w:rPr>
                <w:rFonts w:cstheme="minorHAnsi"/>
                <w:b/>
                <w:bCs/>
                <w:sz w:val="24"/>
                <w:szCs w:val="24"/>
              </w:rPr>
              <w:t>Accuracy  “</w:t>
            </w:r>
            <w:proofErr w:type="gramEnd"/>
            <w:r w:rsidRPr="001427B6">
              <w:rPr>
                <w:rFonts w:cstheme="minorHAnsi"/>
                <w:b/>
                <w:bCs/>
                <w:sz w:val="24"/>
                <w:szCs w:val="24"/>
              </w:rPr>
              <w:t>High Priority”</w:t>
            </w:r>
          </w:p>
        </w:tc>
        <w:tc>
          <w:tcPr>
            <w:tcW w:w="1599" w:type="dxa"/>
            <w:shd w:val="clear" w:color="auto" w:fill="E7E6E6" w:themeFill="background2"/>
          </w:tcPr>
          <w:p w14:paraId="56E115BF"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Best Correlation “High Priority”</w:t>
            </w:r>
          </w:p>
        </w:tc>
      </w:tr>
      <w:tr w:rsidR="001427B6" w:rsidRPr="001427B6" w14:paraId="1E1E5995" w14:textId="77777777" w:rsidTr="005D68FE">
        <w:tc>
          <w:tcPr>
            <w:tcW w:w="2621" w:type="dxa"/>
          </w:tcPr>
          <w:p w14:paraId="31C9988D" w14:textId="77777777" w:rsidR="001427B6" w:rsidRPr="001427B6" w:rsidRDefault="001427B6" w:rsidP="00350C3F">
            <w:pPr>
              <w:spacing w:line="259" w:lineRule="auto"/>
              <w:rPr>
                <w:rFonts w:cstheme="minorHAnsi"/>
                <w:sz w:val="24"/>
                <w:szCs w:val="24"/>
              </w:rPr>
            </w:pPr>
            <w:r w:rsidRPr="001427B6">
              <w:rPr>
                <w:rFonts w:cstheme="minorHAnsi"/>
                <w:sz w:val="24"/>
                <w:szCs w:val="24"/>
              </w:rPr>
              <w:t>Random Forest (9 features)</w:t>
            </w:r>
          </w:p>
        </w:tc>
        <w:tc>
          <w:tcPr>
            <w:tcW w:w="1598" w:type="dxa"/>
          </w:tcPr>
          <w:p w14:paraId="1DEE2294"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84.35%</w:t>
            </w:r>
          </w:p>
        </w:tc>
        <w:tc>
          <w:tcPr>
            <w:tcW w:w="1599" w:type="dxa"/>
          </w:tcPr>
          <w:p w14:paraId="53B15AEF"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0.99</w:t>
            </w:r>
          </w:p>
        </w:tc>
        <w:tc>
          <w:tcPr>
            <w:tcW w:w="1599" w:type="dxa"/>
          </w:tcPr>
          <w:p w14:paraId="55FA747D"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86.2%</w:t>
            </w:r>
          </w:p>
        </w:tc>
        <w:tc>
          <w:tcPr>
            <w:tcW w:w="1599" w:type="dxa"/>
          </w:tcPr>
          <w:p w14:paraId="0453CE4F"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0.48</w:t>
            </w:r>
          </w:p>
        </w:tc>
      </w:tr>
      <w:tr w:rsidR="001427B6" w:rsidRPr="001427B6" w14:paraId="4F2DEF32" w14:textId="77777777" w:rsidTr="005D68FE">
        <w:tc>
          <w:tcPr>
            <w:tcW w:w="2621" w:type="dxa"/>
          </w:tcPr>
          <w:p w14:paraId="0D5F7B67" w14:textId="77777777" w:rsidR="001427B6" w:rsidRPr="001427B6" w:rsidRDefault="001427B6" w:rsidP="00350C3F">
            <w:pPr>
              <w:spacing w:line="259" w:lineRule="auto"/>
              <w:rPr>
                <w:rFonts w:cstheme="minorHAnsi"/>
                <w:sz w:val="24"/>
                <w:szCs w:val="24"/>
              </w:rPr>
            </w:pPr>
            <w:r w:rsidRPr="001427B6">
              <w:rPr>
                <w:rFonts w:cstheme="minorHAnsi"/>
                <w:sz w:val="24"/>
                <w:szCs w:val="24"/>
              </w:rPr>
              <w:t>SVR (20 features, scaled)</w:t>
            </w:r>
          </w:p>
        </w:tc>
        <w:tc>
          <w:tcPr>
            <w:tcW w:w="1598" w:type="dxa"/>
          </w:tcPr>
          <w:p w14:paraId="230DE2D4"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85.14%</w:t>
            </w:r>
          </w:p>
        </w:tc>
        <w:tc>
          <w:tcPr>
            <w:tcW w:w="1599" w:type="dxa"/>
          </w:tcPr>
          <w:p w14:paraId="66C3B2A2"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w:t>
            </w:r>
          </w:p>
        </w:tc>
        <w:tc>
          <w:tcPr>
            <w:tcW w:w="1599" w:type="dxa"/>
          </w:tcPr>
          <w:p w14:paraId="7CA8E5F6"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85.25%</w:t>
            </w:r>
          </w:p>
        </w:tc>
        <w:tc>
          <w:tcPr>
            <w:tcW w:w="1599" w:type="dxa"/>
          </w:tcPr>
          <w:p w14:paraId="768B0AE5"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0.2</w:t>
            </w:r>
          </w:p>
        </w:tc>
      </w:tr>
      <w:tr w:rsidR="001427B6" w:rsidRPr="001427B6" w14:paraId="0867175F" w14:textId="77777777" w:rsidTr="005D68FE">
        <w:tc>
          <w:tcPr>
            <w:tcW w:w="2621" w:type="dxa"/>
          </w:tcPr>
          <w:p w14:paraId="303E42AF" w14:textId="77777777" w:rsidR="001427B6" w:rsidRPr="001427B6" w:rsidRDefault="001427B6" w:rsidP="00350C3F">
            <w:pPr>
              <w:spacing w:line="259" w:lineRule="auto"/>
              <w:rPr>
                <w:rFonts w:cstheme="minorHAnsi"/>
                <w:sz w:val="24"/>
                <w:szCs w:val="24"/>
              </w:rPr>
            </w:pPr>
            <w:r w:rsidRPr="001427B6">
              <w:rPr>
                <w:rFonts w:cstheme="minorHAnsi"/>
                <w:sz w:val="24"/>
                <w:szCs w:val="24"/>
              </w:rPr>
              <w:t>KNN (9 features, scaled)</w:t>
            </w:r>
          </w:p>
        </w:tc>
        <w:tc>
          <w:tcPr>
            <w:tcW w:w="1598" w:type="dxa"/>
          </w:tcPr>
          <w:p w14:paraId="5F90EE2B"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82.21%</w:t>
            </w:r>
          </w:p>
        </w:tc>
        <w:tc>
          <w:tcPr>
            <w:tcW w:w="1599" w:type="dxa"/>
          </w:tcPr>
          <w:p w14:paraId="560DC31C"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1.02</w:t>
            </w:r>
          </w:p>
        </w:tc>
        <w:tc>
          <w:tcPr>
            <w:tcW w:w="1599" w:type="dxa"/>
          </w:tcPr>
          <w:p w14:paraId="6902DAB1"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81.64%</w:t>
            </w:r>
          </w:p>
        </w:tc>
        <w:tc>
          <w:tcPr>
            <w:tcW w:w="1599" w:type="dxa"/>
          </w:tcPr>
          <w:p w14:paraId="2D8CAA1E"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0.23</w:t>
            </w:r>
          </w:p>
        </w:tc>
      </w:tr>
      <w:tr w:rsidR="001427B6" w:rsidRPr="001427B6" w14:paraId="21296DC1" w14:textId="77777777" w:rsidTr="005D68FE">
        <w:tc>
          <w:tcPr>
            <w:tcW w:w="2621" w:type="dxa"/>
          </w:tcPr>
          <w:p w14:paraId="75F83C26" w14:textId="77777777" w:rsidR="001427B6" w:rsidRPr="001427B6" w:rsidRDefault="001427B6" w:rsidP="00350C3F">
            <w:pPr>
              <w:spacing w:line="259" w:lineRule="auto"/>
              <w:rPr>
                <w:rFonts w:cstheme="minorHAnsi"/>
                <w:sz w:val="24"/>
                <w:szCs w:val="24"/>
              </w:rPr>
            </w:pPr>
            <w:r w:rsidRPr="001427B6">
              <w:rPr>
                <w:rFonts w:cstheme="minorHAnsi"/>
                <w:sz w:val="24"/>
                <w:szCs w:val="24"/>
              </w:rPr>
              <w:t>ANN (20 features, scaled)</w:t>
            </w:r>
          </w:p>
        </w:tc>
        <w:tc>
          <w:tcPr>
            <w:tcW w:w="1598" w:type="dxa"/>
          </w:tcPr>
          <w:p w14:paraId="4F287730"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85.88%</w:t>
            </w:r>
          </w:p>
        </w:tc>
        <w:tc>
          <w:tcPr>
            <w:tcW w:w="1599" w:type="dxa"/>
          </w:tcPr>
          <w:p w14:paraId="5E71502A"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0.94</w:t>
            </w:r>
          </w:p>
        </w:tc>
        <w:tc>
          <w:tcPr>
            <w:tcW w:w="1599" w:type="dxa"/>
          </w:tcPr>
          <w:p w14:paraId="3C1D5265"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85.54%</w:t>
            </w:r>
          </w:p>
        </w:tc>
        <w:tc>
          <w:tcPr>
            <w:tcW w:w="1599" w:type="dxa"/>
          </w:tcPr>
          <w:p w14:paraId="4BEEBF30"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0.34</w:t>
            </w:r>
          </w:p>
        </w:tc>
      </w:tr>
    </w:tbl>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510"/>
        <w:gridCol w:w="4308"/>
      </w:tblGrid>
      <w:tr w:rsidR="007B7401" w:rsidRPr="007B7401" w14:paraId="717EDA65" w14:textId="77777777" w:rsidTr="00B115D4">
        <w:trPr>
          <w:jc w:val="center"/>
        </w:trPr>
        <w:tc>
          <w:tcPr>
            <w:tcW w:w="9026" w:type="dxa"/>
            <w:gridSpan w:val="3"/>
          </w:tcPr>
          <w:p w14:paraId="525D1DE4" w14:textId="78279177" w:rsidR="007B7401" w:rsidRPr="00C10DF6" w:rsidRDefault="007B7401" w:rsidP="007B7401">
            <w:pPr>
              <w:rPr>
                <w:rFonts w:cstheme="minorHAnsi"/>
                <w:i/>
                <w:iCs/>
                <w:noProof/>
                <w:rPrChange w:id="467" w:author="Marcus Salouk" w:date="2019-11-25T09:14:00Z">
                  <w:rPr>
                    <w:rFonts w:ascii="Century Gothic" w:hAnsi="Century Gothic"/>
                    <w:i/>
                    <w:iCs/>
                    <w:noProof/>
                  </w:rPr>
                </w:rPrChange>
              </w:rPr>
            </w:pPr>
            <w:r w:rsidRPr="00C10DF6">
              <w:rPr>
                <w:rFonts w:cstheme="minorHAnsi"/>
                <w:i/>
                <w:iCs/>
                <w:noProof/>
                <w:rPrChange w:id="468" w:author="Marcus Salouk" w:date="2019-11-25T09:14:00Z">
                  <w:rPr>
                    <w:rFonts w:ascii="Century Gothic" w:hAnsi="Century Gothic"/>
                    <w:i/>
                    <w:iCs/>
                    <w:noProof/>
                  </w:rPr>
                </w:rPrChange>
              </w:rPr>
              <w:t xml:space="preserve">Table </w:t>
            </w:r>
            <w:del w:id="469" w:author="Marcus Salouk" w:date="2019-11-25T09:15:00Z">
              <w:r w:rsidRPr="00C10DF6" w:rsidDel="00C10DF6">
                <w:rPr>
                  <w:rFonts w:cstheme="minorHAnsi"/>
                  <w:i/>
                  <w:iCs/>
                  <w:noProof/>
                  <w:rPrChange w:id="470" w:author="Marcus Salouk" w:date="2019-11-25T09:14:00Z">
                    <w:rPr>
                      <w:rFonts w:ascii="Century Gothic" w:hAnsi="Century Gothic"/>
                      <w:i/>
                      <w:iCs/>
                      <w:noProof/>
                    </w:rPr>
                  </w:rPrChange>
                </w:rPr>
                <w:delText>9</w:delText>
              </w:r>
            </w:del>
            <w:ins w:id="471" w:author="Marcus Salouk" w:date="2019-11-25T09:15:00Z">
              <w:r w:rsidR="00C10DF6">
                <w:rPr>
                  <w:rFonts w:cstheme="minorHAnsi"/>
                  <w:i/>
                  <w:iCs/>
                  <w:noProof/>
                </w:rPr>
                <w:t>8</w:t>
              </w:r>
            </w:ins>
            <w:r w:rsidRPr="00C10DF6">
              <w:rPr>
                <w:rFonts w:cstheme="minorHAnsi"/>
                <w:i/>
                <w:iCs/>
                <w:noProof/>
                <w:rPrChange w:id="472" w:author="Marcus Salouk" w:date="2019-11-25T09:14:00Z">
                  <w:rPr>
                    <w:rFonts w:ascii="Century Gothic" w:hAnsi="Century Gothic"/>
                    <w:i/>
                    <w:iCs/>
                    <w:noProof/>
                  </w:rPr>
                </w:rPrChange>
              </w:rPr>
              <w:t>: Machine Learning summary of performance</w:t>
            </w:r>
          </w:p>
          <w:p w14:paraId="49AC4925" w14:textId="7623B17E" w:rsidR="007B7401" w:rsidRPr="00C10DF6" w:rsidRDefault="007B7401" w:rsidP="007B7401">
            <w:pPr>
              <w:rPr>
                <w:rFonts w:cstheme="minorHAnsi"/>
                <w:i/>
                <w:iCs/>
                <w:noProof/>
                <w:rPrChange w:id="473" w:author="Marcus Salouk" w:date="2019-11-25T09:14:00Z">
                  <w:rPr>
                    <w:rFonts w:ascii="Century Gothic" w:hAnsi="Century Gothic"/>
                    <w:i/>
                    <w:iCs/>
                    <w:noProof/>
                  </w:rPr>
                </w:rPrChange>
              </w:rPr>
            </w:pPr>
          </w:p>
        </w:tc>
      </w:tr>
      <w:tr w:rsidR="007E14B9" w:rsidRPr="00D240F2" w14:paraId="3F97085F" w14:textId="77777777" w:rsidTr="007B7401">
        <w:trPr>
          <w:jc w:val="center"/>
        </w:trPr>
        <w:tc>
          <w:tcPr>
            <w:tcW w:w="4760" w:type="dxa"/>
            <w:gridSpan w:val="2"/>
          </w:tcPr>
          <w:p w14:paraId="5E0367C4" w14:textId="2DE1E837" w:rsidR="007E14B9" w:rsidRPr="007B7401" w:rsidRDefault="007E14B9" w:rsidP="00D240F2">
            <w:pPr>
              <w:jc w:val="center"/>
              <w:rPr>
                <w:rFonts w:cstheme="minorHAnsi"/>
                <w:i/>
                <w:iCs/>
              </w:rPr>
            </w:pPr>
            <w:r w:rsidRPr="007B7401">
              <w:rPr>
                <w:rFonts w:ascii="Century Gothic" w:hAnsi="Century Gothic"/>
                <w:b/>
                <w:bCs/>
                <w:i/>
                <w:iCs/>
                <w:noProof/>
              </w:rPr>
              <w:lastRenderedPageBreak/>
              <w:drawing>
                <wp:inline distT="0" distB="0" distL="0" distR="0" wp14:anchorId="4E96558E" wp14:editId="785CFEAD">
                  <wp:extent cx="2895600" cy="1869823"/>
                  <wp:effectExtent l="0" t="0" r="0" b="0"/>
                  <wp:docPr id="13" name="Picture 13" descr="C:\Users\Marcus\AppData\Local\Microsoft\Windows\INetCache\Content.MSO\66BC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us\AppData\Local\Microsoft\Windows\INetCache\Content.MSO\66BC317.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8660" cy="1891171"/>
                          </a:xfrm>
                          <a:prstGeom prst="rect">
                            <a:avLst/>
                          </a:prstGeom>
                          <a:noFill/>
                          <a:ln>
                            <a:noFill/>
                          </a:ln>
                        </pic:spPr>
                      </pic:pic>
                    </a:graphicData>
                  </a:graphic>
                </wp:inline>
              </w:drawing>
            </w:r>
          </w:p>
          <w:p w14:paraId="049D3657" w14:textId="3C22FB79" w:rsidR="007E14B9" w:rsidRPr="007B7401" w:rsidRDefault="00D240F2" w:rsidP="00D240F2">
            <w:pPr>
              <w:jc w:val="center"/>
              <w:rPr>
                <w:rFonts w:cstheme="minorHAnsi"/>
                <w:i/>
                <w:iCs/>
              </w:rPr>
            </w:pPr>
            <w:r w:rsidRPr="007B7401">
              <w:rPr>
                <w:rFonts w:cstheme="minorHAnsi"/>
                <w:i/>
                <w:iCs/>
              </w:rPr>
              <w:t xml:space="preserve">Figure </w:t>
            </w:r>
            <w:ins w:id="474" w:author="JJ Liu" w:date="2019-11-26T01:13:00Z">
              <w:r w:rsidR="00BD0824">
                <w:rPr>
                  <w:rFonts w:cstheme="minorHAnsi"/>
                  <w:i/>
                  <w:iCs/>
                </w:rPr>
                <w:t>13</w:t>
              </w:r>
            </w:ins>
            <w:del w:id="475" w:author="JJ Liu" w:date="2019-11-26T01:13:00Z">
              <w:r w:rsidRPr="007B7401" w:rsidDel="00BD0824">
                <w:rPr>
                  <w:rFonts w:cstheme="minorHAnsi"/>
                  <w:i/>
                  <w:iCs/>
                </w:rPr>
                <w:delText>??</w:delText>
              </w:r>
            </w:del>
            <w:r w:rsidRPr="007B7401">
              <w:rPr>
                <w:rFonts w:cstheme="minorHAnsi"/>
                <w:i/>
                <w:iCs/>
              </w:rPr>
              <w:t>: Random Forest Regression</w:t>
            </w:r>
          </w:p>
        </w:tc>
        <w:tc>
          <w:tcPr>
            <w:tcW w:w="4266" w:type="dxa"/>
          </w:tcPr>
          <w:p w14:paraId="6B2784F1" w14:textId="4F925E69" w:rsidR="007E14B9" w:rsidRPr="007B7401" w:rsidRDefault="00D240F2" w:rsidP="00D240F2">
            <w:pPr>
              <w:jc w:val="center"/>
              <w:rPr>
                <w:rFonts w:cstheme="minorHAnsi"/>
                <w:i/>
                <w:iCs/>
              </w:rPr>
            </w:pPr>
            <w:r w:rsidRPr="007B7401">
              <w:rPr>
                <w:rFonts w:ascii="Century Gothic" w:hAnsi="Century Gothic"/>
                <w:b/>
                <w:bCs/>
                <w:i/>
                <w:iCs/>
                <w:noProof/>
              </w:rPr>
              <w:drawing>
                <wp:inline distT="0" distB="0" distL="0" distR="0" wp14:anchorId="3D3CC56D" wp14:editId="5F6EB3EC">
                  <wp:extent cx="2635567" cy="1916776"/>
                  <wp:effectExtent l="0" t="0" r="0" b="7620"/>
                  <wp:docPr id="14" name="Picture 14" descr="C:\Users\Marcus\AppData\Local\Microsoft\Windows\INetCache\Content.MSO\B56174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us\AppData\Local\Microsoft\Windows\INetCache\Content.MSO\B561743D.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6441" cy="1931957"/>
                          </a:xfrm>
                          <a:prstGeom prst="rect">
                            <a:avLst/>
                          </a:prstGeom>
                          <a:noFill/>
                          <a:ln>
                            <a:noFill/>
                          </a:ln>
                        </pic:spPr>
                      </pic:pic>
                    </a:graphicData>
                  </a:graphic>
                </wp:inline>
              </w:drawing>
            </w:r>
          </w:p>
          <w:p w14:paraId="1E3A59E2" w14:textId="5F3DB50D" w:rsidR="007E14B9" w:rsidRPr="007B7401" w:rsidRDefault="00D240F2" w:rsidP="00D240F2">
            <w:pPr>
              <w:jc w:val="center"/>
              <w:rPr>
                <w:rFonts w:cstheme="minorHAnsi"/>
                <w:i/>
                <w:iCs/>
              </w:rPr>
            </w:pPr>
            <w:r w:rsidRPr="007B7401">
              <w:rPr>
                <w:rFonts w:cstheme="minorHAnsi"/>
                <w:i/>
                <w:iCs/>
              </w:rPr>
              <w:t xml:space="preserve">Figure </w:t>
            </w:r>
            <w:del w:id="476" w:author="JJ Liu" w:date="2019-11-26T01:13:00Z">
              <w:r w:rsidRPr="007B7401" w:rsidDel="00BD0824">
                <w:rPr>
                  <w:rFonts w:cstheme="minorHAnsi"/>
                  <w:i/>
                  <w:iCs/>
                </w:rPr>
                <w:delText>??</w:delText>
              </w:r>
            </w:del>
            <w:ins w:id="477" w:author="JJ Liu" w:date="2019-11-26T01:13:00Z">
              <w:r w:rsidR="00BD0824">
                <w:rPr>
                  <w:rFonts w:cstheme="minorHAnsi"/>
                  <w:i/>
                  <w:iCs/>
                </w:rPr>
                <w:t>14</w:t>
              </w:r>
            </w:ins>
            <w:r w:rsidRPr="007B7401">
              <w:rPr>
                <w:rFonts w:cstheme="minorHAnsi"/>
                <w:i/>
                <w:iCs/>
              </w:rPr>
              <w:t>: RF Regression “high priority”</w:t>
            </w:r>
          </w:p>
        </w:tc>
      </w:tr>
      <w:tr w:rsidR="00AB7433" w14:paraId="56DC51B8" w14:textId="77777777" w:rsidTr="007B740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79" w:type="dxa"/>
            <w:tcBorders>
              <w:top w:val="nil"/>
              <w:left w:val="nil"/>
              <w:bottom w:val="nil"/>
              <w:right w:val="nil"/>
            </w:tcBorders>
          </w:tcPr>
          <w:p w14:paraId="2DD90A3A" w14:textId="77777777" w:rsidR="00AB7433" w:rsidRPr="00350C3F" w:rsidRDefault="00AB7433" w:rsidP="007E18F7">
            <w:pPr>
              <w:rPr>
                <w:rFonts w:cstheme="minorHAnsi"/>
                <w:sz w:val="24"/>
                <w:szCs w:val="24"/>
              </w:rPr>
            </w:pPr>
          </w:p>
        </w:tc>
        <w:tc>
          <w:tcPr>
            <w:tcW w:w="4847" w:type="dxa"/>
            <w:gridSpan w:val="2"/>
            <w:tcBorders>
              <w:top w:val="nil"/>
              <w:left w:val="nil"/>
              <w:bottom w:val="nil"/>
              <w:right w:val="nil"/>
            </w:tcBorders>
          </w:tcPr>
          <w:p w14:paraId="7A6A30BA" w14:textId="77777777" w:rsidR="00AB7433" w:rsidRPr="00350C3F" w:rsidRDefault="00AB7433" w:rsidP="00350C3F">
            <w:pPr>
              <w:jc w:val="center"/>
              <w:rPr>
                <w:rFonts w:ascii="Century Gothic" w:hAnsi="Century Gothic"/>
                <w:noProof/>
              </w:rPr>
            </w:pPr>
          </w:p>
        </w:tc>
      </w:tr>
      <w:tr w:rsidR="00350C3F" w14:paraId="2374F874" w14:textId="77777777" w:rsidTr="007B740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79" w:type="dxa"/>
            <w:tcBorders>
              <w:top w:val="nil"/>
              <w:left w:val="nil"/>
              <w:bottom w:val="nil"/>
              <w:right w:val="nil"/>
            </w:tcBorders>
          </w:tcPr>
          <w:p w14:paraId="02B39A39" w14:textId="3BE92D24" w:rsidR="00350C3F" w:rsidRDefault="00350C3F" w:rsidP="007E18F7">
            <w:pPr>
              <w:rPr>
                <w:rFonts w:cstheme="minorHAnsi"/>
                <w:sz w:val="24"/>
                <w:szCs w:val="24"/>
              </w:rPr>
            </w:pPr>
            <w:r w:rsidRPr="00350C3F">
              <w:rPr>
                <w:rFonts w:cstheme="minorHAnsi"/>
                <w:sz w:val="24"/>
                <w:szCs w:val="24"/>
              </w:rPr>
              <w:t xml:space="preserve">Random Forest Regression (Figure </w:t>
            </w:r>
            <w:ins w:id="478" w:author="JJ Liu" w:date="2019-11-26T01:13:00Z">
              <w:r w:rsidR="00BD0824">
                <w:rPr>
                  <w:rFonts w:cstheme="minorHAnsi"/>
                  <w:sz w:val="24"/>
                  <w:szCs w:val="24"/>
                </w:rPr>
                <w:t>13, 14</w:t>
              </w:r>
            </w:ins>
            <w:del w:id="479" w:author="JJ Liu" w:date="2019-11-26T01:13:00Z">
              <w:r w:rsidRPr="00350C3F" w:rsidDel="00BD0824">
                <w:rPr>
                  <w:rFonts w:cstheme="minorHAnsi"/>
                  <w:sz w:val="24"/>
                  <w:szCs w:val="24"/>
                </w:rPr>
                <w:delText>??</w:delText>
              </w:r>
            </w:del>
            <w:r w:rsidRPr="00350C3F">
              <w:rPr>
                <w:rFonts w:cstheme="minorHAnsi"/>
                <w:sz w:val="24"/>
                <w:szCs w:val="24"/>
              </w:rPr>
              <w:t>) and Sequential ANN achieved materially improved prediction accuracy on the “high priority” points than the baseline.</w:t>
            </w:r>
          </w:p>
          <w:p w14:paraId="34F4E0ED" w14:textId="26E8C5A8" w:rsidR="00350C3F" w:rsidRDefault="00350C3F" w:rsidP="007E18F7">
            <w:pPr>
              <w:rPr>
                <w:rFonts w:cstheme="minorHAnsi"/>
                <w:sz w:val="24"/>
                <w:szCs w:val="24"/>
              </w:rPr>
            </w:pPr>
          </w:p>
          <w:p w14:paraId="53DC4CF0" w14:textId="68AB2B8B" w:rsidR="00350C3F" w:rsidRDefault="00350C3F" w:rsidP="007E18F7">
            <w:pPr>
              <w:rPr>
                <w:rFonts w:cstheme="minorHAnsi"/>
                <w:sz w:val="24"/>
                <w:szCs w:val="24"/>
              </w:rPr>
            </w:pPr>
            <w:r>
              <w:rPr>
                <w:rFonts w:cstheme="minorHAnsi"/>
                <w:sz w:val="24"/>
                <w:szCs w:val="24"/>
              </w:rPr>
              <w:t xml:space="preserve">It was noted that implementing early stopping for the Sequential ANN (Figure </w:t>
            </w:r>
            <w:ins w:id="480" w:author="JJ Liu" w:date="2019-11-26T01:13:00Z">
              <w:r w:rsidR="00BD0824">
                <w:rPr>
                  <w:rFonts w:cstheme="minorHAnsi"/>
                  <w:sz w:val="24"/>
                  <w:szCs w:val="24"/>
                </w:rPr>
                <w:t>15</w:t>
              </w:r>
            </w:ins>
            <w:del w:id="481" w:author="JJ Liu" w:date="2019-11-26T01:13:00Z">
              <w:r w:rsidDel="00BD0824">
                <w:rPr>
                  <w:rFonts w:cstheme="minorHAnsi"/>
                  <w:sz w:val="24"/>
                  <w:szCs w:val="24"/>
                </w:rPr>
                <w:delText>??</w:delText>
              </w:r>
            </w:del>
            <w:r>
              <w:rPr>
                <w:rFonts w:cstheme="minorHAnsi"/>
                <w:sz w:val="24"/>
                <w:szCs w:val="24"/>
              </w:rPr>
              <w:t xml:space="preserve">) was key to optimising its performance. </w:t>
            </w:r>
          </w:p>
          <w:p w14:paraId="763273DE" w14:textId="77777777" w:rsidR="00350C3F" w:rsidRDefault="00350C3F" w:rsidP="007E18F7">
            <w:pPr>
              <w:rPr>
                <w:rFonts w:cstheme="minorHAnsi"/>
                <w:sz w:val="24"/>
                <w:szCs w:val="24"/>
              </w:rPr>
            </w:pPr>
          </w:p>
          <w:p w14:paraId="5D34A421" w14:textId="77777777" w:rsidR="00350C3F" w:rsidRDefault="00350C3F" w:rsidP="007E18F7">
            <w:pPr>
              <w:rPr>
                <w:rFonts w:cstheme="minorHAnsi"/>
                <w:sz w:val="24"/>
                <w:szCs w:val="24"/>
              </w:rPr>
            </w:pPr>
            <w:r>
              <w:rPr>
                <w:rFonts w:cstheme="minorHAnsi"/>
                <w:sz w:val="24"/>
                <w:szCs w:val="24"/>
              </w:rPr>
              <w:t>The Random Forest was fitted on 1,000 trees with features</w:t>
            </w:r>
            <w:r w:rsidRPr="00350C3F">
              <w:rPr>
                <w:rFonts w:cstheme="minorHAnsi"/>
                <w:sz w:val="24"/>
                <w:szCs w:val="24"/>
                <w:vertAlign w:val="superscript"/>
              </w:rPr>
              <w:t>1/2</w:t>
            </w:r>
            <w:r>
              <w:rPr>
                <w:rFonts w:cstheme="minorHAnsi"/>
                <w:sz w:val="24"/>
                <w:szCs w:val="24"/>
              </w:rPr>
              <w:t xml:space="preserve"> random features.</w:t>
            </w:r>
          </w:p>
          <w:p w14:paraId="6F6BC49C" w14:textId="0ECF4783" w:rsidR="009E158C" w:rsidRDefault="00350C3F" w:rsidP="009E158C">
            <w:pPr>
              <w:rPr>
                <w:rFonts w:cstheme="minorHAnsi"/>
                <w:sz w:val="24"/>
                <w:szCs w:val="24"/>
              </w:rPr>
            </w:pPr>
            <w:r>
              <w:rPr>
                <w:rFonts w:cstheme="minorHAnsi"/>
                <w:sz w:val="24"/>
                <w:szCs w:val="24"/>
              </w:rPr>
              <w:t xml:space="preserve">The </w:t>
            </w:r>
            <w:r w:rsidR="00F071D5" w:rsidRPr="00F071D5">
              <w:rPr>
                <w:rFonts w:cstheme="minorHAnsi"/>
                <w:sz w:val="24"/>
                <w:szCs w:val="24"/>
              </w:rPr>
              <w:t xml:space="preserve">network architecture </w:t>
            </w:r>
            <w:r w:rsidR="00F071D5">
              <w:rPr>
                <w:rFonts w:cstheme="minorHAnsi"/>
                <w:sz w:val="24"/>
                <w:szCs w:val="24"/>
              </w:rPr>
              <w:t xml:space="preserve">of the ANN </w:t>
            </w:r>
            <w:r w:rsidR="00F071D5" w:rsidRPr="00F071D5">
              <w:rPr>
                <w:rFonts w:cstheme="minorHAnsi"/>
                <w:sz w:val="24"/>
                <w:szCs w:val="24"/>
              </w:rPr>
              <w:t>compris</w:t>
            </w:r>
            <w:r w:rsidR="00F071D5">
              <w:rPr>
                <w:rFonts w:cstheme="minorHAnsi"/>
                <w:sz w:val="24"/>
                <w:szCs w:val="24"/>
              </w:rPr>
              <w:t>ed</w:t>
            </w:r>
            <w:r w:rsidR="00F071D5" w:rsidRPr="00F071D5">
              <w:rPr>
                <w:rFonts w:cstheme="minorHAnsi"/>
                <w:sz w:val="24"/>
                <w:szCs w:val="24"/>
              </w:rPr>
              <w:t xml:space="preserve"> 6 hidden layers using the Adam optimiser.</w:t>
            </w:r>
            <w:r>
              <w:rPr>
                <w:rFonts w:cstheme="minorHAnsi"/>
                <w:sz w:val="24"/>
                <w:szCs w:val="24"/>
              </w:rPr>
              <w:t xml:space="preserve">  </w:t>
            </w:r>
          </w:p>
        </w:tc>
        <w:tc>
          <w:tcPr>
            <w:tcW w:w="4847" w:type="dxa"/>
            <w:gridSpan w:val="2"/>
            <w:tcBorders>
              <w:top w:val="nil"/>
              <w:left w:val="nil"/>
              <w:bottom w:val="nil"/>
              <w:right w:val="nil"/>
            </w:tcBorders>
          </w:tcPr>
          <w:p w14:paraId="295D92B2" w14:textId="05D18E56" w:rsidR="00350C3F" w:rsidRPr="00833C99" w:rsidRDefault="00350C3F" w:rsidP="00350C3F">
            <w:pPr>
              <w:jc w:val="center"/>
              <w:rPr>
                <w:rFonts w:cstheme="minorHAnsi"/>
                <w:i/>
                <w:iCs/>
                <w:rPrChange w:id="482" w:author="Marcus Salouk" w:date="2019-11-25T09:22:00Z">
                  <w:rPr>
                    <w:rFonts w:cstheme="minorHAnsi"/>
                  </w:rPr>
                </w:rPrChange>
              </w:rPr>
            </w:pPr>
            <w:r w:rsidRPr="00833C99">
              <w:rPr>
                <w:rFonts w:ascii="Century Gothic" w:hAnsi="Century Gothic"/>
                <w:i/>
                <w:iCs/>
                <w:noProof/>
                <w:rPrChange w:id="483" w:author="Marcus Salouk" w:date="2019-11-25T09:22:00Z">
                  <w:rPr>
                    <w:rFonts w:ascii="Century Gothic" w:hAnsi="Century Gothic"/>
                    <w:noProof/>
                  </w:rPr>
                </w:rPrChange>
              </w:rPr>
              <w:drawing>
                <wp:inline distT="0" distB="0" distL="0" distR="0" wp14:anchorId="534E1A49" wp14:editId="76534054">
                  <wp:extent cx="3008813" cy="2186940"/>
                  <wp:effectExtent l="0" t="0" r="1270" b="3810"/>
                  <wp:docPr id="26" name="Picture 26" descr="C:\Users\Marcus\AppData\Local\Microsoft\Windows\INetCache\Content.MSO\99AFF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rcus\AppData\Local\Microsoft\Windows\INetCache\Content.MSO\99AFF52D.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631" cy="2207159"/>
                          </a:xfrm>
                          <a:prstGeom prst="rect">
                            <a:avLst/>
                          </a:prstGeom>
                          <a:noFill/>
                          <a:ln>
                            <a:noFill/>
                          </a:ln>
                        </pic:spPr>
                      </pic:pic>
                    </a:graphicData>
                  </a:graphic>
                </wp:inline>
              </w:drawing>
            </w:r>
          </w:p>
          <w:p w14:paraId="14628AD6" w14:textId="198F9F6F" w:rsidR="00350C3F" w:rsidRPr="00833C99" w:rsidRDefault="00350C3F" w:rsidP="00350C3F">
            <w:pPr>
              <w:jc w:val="center"/>
              <w:rPr>
                <w:rFonts w:cstheme="minorHAnsi"/>
                <w:i/>
                <w:iCs/>
                <w:sz w:val="24"/>
                <w:szCs w:val="24"/>
                <w:rPrChange w:id="484" w:author="Marcus Salouk" w:date="2019-11-25T09:22:00Z">
                  <w:rPr>
                    <w:rFonts w:cstheme="minorHAnsi"/>
                    <w:sz w:val="24"/>
                    <w:szCs w:val="24"/>
                  </w:rPr>
                </w:rPrChange>
              </w:rPr>
            </w:pPr>
            <w:r w:rsidRPr="00833C99">
              <w:rPr>
                <w:rFonts w:cstheme="minorHAnsi"/>
                <w:i/>
                <w:iCs/>
                <w:rPrChange w:id="485" w:author="Marcus Salouk" w:date="2019-11-25T09:22:00Z">
                  <w:rPr>
                    <w:rFonts w:cstheme="minorHAnsi"/>
                  </w:rPr>
                </w:rPrChange>
              </w:rPr>
              <w:t xml:space="preserve">Figure </w:t>
            </w:r>
            <w:ins w:id="486" w:author="JJ Liu" w:date="2019-11-26T01:14:00Z">
              <w:r w:rsidR="00BD0824">
                <w:rPr>
                  <w:rFonts w:cstheme="minorHAnsi"/>
                  <w:i/>
                  <w:iCs/>
                </w:rPr>
                <w:t>15</w:t>
              </w:r>
            </w:ins>
            <w:del w:id="487" w:author="JJ Liu" w:date="2019-11-26T01:14:00Z">
              <w:r w:rsidRPr="00833C99" w:rsidDel="00BD0824">
                <w:rPr>
                  <w:rFonts w:cstheme="minorHAnsi"/>
                  <w:i/>
                  <w:iCs/>
                  <w:rPrChange w:id="488" w:author="Marcus Salouk" w:date="2019-11-25T09:22:00Z">
                    <w:rPr>
                      <w:rFonts w:cstheme="minorHAnsi"/>
                    </w:rPr>
                  </w:rPrChange>
                </w:rPr>
                <w:delText>??</w:delText>
              </w:r>
            </w:del>
            <w:r w:rsidRPr="00833C99">
              <w:rPr>
                <w:rFonts w:cstheme="minorHAnsi"/>
                <w:i/>
                <w:iCs/>
                <w:rPrChange w:id="489" w:author="Marcus Salouk" w:date="2019-11-25T09:22:00Z">
                  <w:rPr>
                    <w:rFonts w:cstheme="minorHAnsi"/>
                  </w:rPr>
                </w:rPrChange>
              </w:rPr>
              <w:t>: importance of early stopping in ANN</w:t>
            </w:r>
          </w:p>
        </w:tc>
      </w:tr>
    </w:tbl>
    <w:p w14:paraId="3673D8BA" w14:textId="603FE5C5" w:rsidR="000C1B79" w:rsidRDefault="000C1B79">
      <w:pPr>
        <w:rPr>
          <w:rFonts w:cstheme="minorHAnsi"/>
          <w:sz w:val="24"/>
          <w:szCs w:val="24"/>
        </w:rPr>
      </w:pPr>
    </w:p>
    <w:p w14:paraId="7B5B4DE9" w14:textId="3F887361" w:rsidR="009E158C" w:rsidRPr="009E158C" w:rsidRDefault="009E158C" w:rsidP="009E158C">
      <w:pPr>
        <w:rPr>
          <w:rFonts w:cstheme="minorHAnsi"/>
          <w:sz w:val="24"/>
          <w:szCs w:val="24"/>
        </w:rPr>
      </w:pPr>
      <w:r w:rsidRPr="009E158C">
        <w:rPr>
          <w:rFonts w:cstheme="minorHAnsi"/>
          <w:sz w:val="24"/>
          <w:szCs w:val="24"/>
        </w:rPr>
        <w:t xml:space="preserve">The results of the Machine Learning experiments </w:t>
      </w:r>
      <w:r w:rsidR="00AB7433">
        <w:rPr>
          <w:rFonts w:cstheme="minorHAnsi"/>
          <w:sz w:val="24"/>
          <w:szCs w:val="24"/>
        </w:rPr>
        <w:t xml:space="preserve">implemented </w:t>
      </w:r>
      <w:r w:rsidRPr="009E158C">
        <w:rPr>
          <w:rFonts w:cstheme="minorHAnsi"/>
          <w:sz w:val="24"/>
          <w:szCs w:val="24"/>
        </w:rPr>
        <w:t xml:space="preserve">to predict future-quarter Combined are summarised below: </w:t>
      </w:r>
    </w:p>
    <w:tbl>
      <w:tblPr>
        <w:tblStyle w:val="TableGrid4"/>
        <w:tblW w:w="0" w:type="auto"/>
        <w:tblLook w:val="04A0" w:firstRow="1" w:lastRow="0" w:firstColumn="1" w:lastColumn="0" w:noHBand="0" w:noVBand="1"/>
      </w:tblPr>
      <w:tblGrid>
        <w:gridCol w:w="4508"/>
        <w:gridCol w:w="4508"/>
      </w:tblGrid>
      <w:tr w:rsidR="009E158C" w:rsidRPr="009E158C" w14:paraId="56F5B419" w14:textId="77777777" w:rsidTr="005D68FE">
        <w:tc>
          <w:tcPr>
            <w:tcW w:w="4508" w:type="dxa"/>
            <w:shd w:val="clear" w:color="auto" w:fill="E7E6E6" w:themeFill="background2"/>
          </w:tcPr>
          <w:p w14:paraId="78C8ECE9" w14:textId="77777777" w:rsidR="009E158C" w:rsidRPr="009E158C" w:rsidRDefault="009E158C" w:rsidP="000C1B79">
            <w:pPr>
              <w:spacing w:line="259" w:lineRule="auto"/>
              <w:jc w:val="center"/>
              <w:rPr>
                <w:rFonts w:cstheme="minorHAnsi"/>
                <w:b/>
                <w:bCs/>
                <w:sz w:val="24"/>
                <w:szCs w:val="24"/>
              </w:rPr>
            </w:pPr>
            <w:r w:rsidRPr="009E158C">
              <w:rPr>
                <w:rFonts w:cstheme="minorHAnsi"/>
                <w:b/>
                <w:bCs/>
                <w:sz w:val="24"/>
                <w:szCs w:val="24"/>
              </w:rPr>
              <w:t>Objective</w:t>
            </w:r>
          </w:p>
        </w:tc>
        <w:tc>
          <w:tcPr>
            <w:tcW w:w="4508" w:type="dxa"/>
            <w:shd w:val="clear" w:color="auto" w:fill="E7E6E6" w:themeFill="background2"/>
          </w:tcPr>
          <w:p w14:paraId="4F359DDB" w14:textId="77777777" w:rsidR="009E158C" w:rsidRPr="009E158C" w:rsidRDefault="009E158C" w:rsidP="000C1B79">
            <w:pPr>
              <w:spacing w:line="259" w:lineRule="auto"/>
              <w:jc w:val="center"/>
              <w:rPr>
                <w:rFonts w:cstheme="minorHAnsi"/>
                <w:b/>
                <w:bCs/>
                <w:sz w:val="24"/>
                <w:szCs w:val="24"/>
              </w:rPr>
            </w:pPr>
            <w:r w:rsidRPr="009E158C">
              <w:rPr>
                <w:rFonts w:cstheme="minorHAnsi"/>
                <w:b/>
                <w:bCs/>
                <w:sz w:val="24"/>
                <w:szCs w:val="24"/>
              </w:rPr>
              <w:t>Performance</w:t>
            </w:r>
          </w:p>
        </w:tc>
      </w:tr>
      <w:tr w:rsidR="009E158C" w:rsidRPr="009E158C" w14:paraId="68CA30C7" w14:textId="77777777" w:rsidTr="005D68FE">
        <w:tc>
          <w:tcPr>
            <w:tcW w:w="4508" w:type="dxa"/>
          </w:tcPr>
          <w:p w14:paraId="2B0AFF3F" w14:textId="77777777" w:rsidR="009E158C" w:rsidRPr="009E158C" w:rsidRDefault="009E158C" w:rsidP="000C1B79">
            <w:pPr>
              <w:spacing w:line="259" w:lineRule="auto"/>
              <w:rPr>
                <w:rFonts w:cstheme="minorHAnsi"/>
                <w:sz w:val="24"/>
                <w:szCs w:val="24"/>
              </w:rPr>
            </w:pPr>
            <w:r w:rsidRPr="009E158C">
              <w:rPr>
                <w:rFonts w:cstheme="minorHAnsi"/>
                <w:sz w:val="24"/>
                <w:szCs w:val="24"/>
              </w:rPr>
              <w:t>Test accuracy</w:t>
            </w:r>
          </w:p>
        </w:tc>
        <w:tc>
          <w:tcPr>
            <w:tcW w:w="4508" w:type="dxa"/>
          </w:tcPr>
          <w:p w14:paraId="5FEED765" w14:textId="77777777" w:rsidR="009E158C" w:rsidRPr="009E158C" w:rsidRDefault="009E158C" w:rsidP="000C1B79">
            <w:pPr>
              <w:spacing w:line="259" w:lineRule="auto"/>
              <w:rPr>
                <w:rFonts w:cstheme="minorHAnsi"/>
                <w:sz w:val="24"/>
                <w:szCs w:val="24"/>
              </w:rPr>
            </w:pPr>
            <w:r w:rsidRPr="009E158C">
              <w:rPr>
                <w:rFonts w:cstheme="minorHAnsi"/>
                <w:sz w:val="24"/>
                <w:szCs w:val="24"/>
              </w:rPr>
              <w:t>~3% improvement</w:t>
            </w:r>
          </w:p>
        </w:tc>
      </w:tr>
      <w:tr w:rsidR="009E158C" w:rsidRPr="009E158C" w14:paraId="610F8596" w14:textId="77777777" w:rsidTr="005D68FE">
        <w:tc>
          <w:tcPr>
            <w:tcW w:w="4508" w:type="dxa"/>
          </w:tcPr>
          <w:p w14:paraId="2FBE427F" w14:textId="77777777" w:rsidR="009E158C" w:rsidRPr="009E158C" w:rsidRDefault="009E158C" w:rsidP="000C1B79">
            <w:pPr>
              <w:spacing w:line="259" w:lineRule="auto"/>
              <w:rPr>
                <w:rFonts w:cstheme="minorHAnsi"/>
                <w:sz w:val="24"/>
                <w:szCs w:val="24"/>
              </w:rPr>
            </w:pPr>
            <w:r w:rsidRPr="009E158C">
              <w:rPr>
                <w:rFonts w:cstheme="minorHAnsi"/>
                <w:sz w:val="24"/>
                <w:szCs w:val="24"/>
              </w:rPr>
              <w:t>Gradient line-of-best-fit</w:t>
            </w:r>
          </w:p>
        </w:tc>
        <w:tc>
          <w:tcPr>
            <w:tcW w:w="4508" w:type="dxa"/>
          </w:tcPr>
          <w:p w14:paraId="3109D3CF" w14:textId="77777777" w:rsidR="009E158C" w:rsidRPr="009E158C" w:rsidRDefault="009E158C" w:rsidP="000C1B79">
            <w:pPr>
              <w:spacing w:line="259" w:lineRule="auto"/>
              <w:rPr>
                <w:rFonts w:cstheme="minorHAnsi"/>
                <w:sz w:val="24"/>
                <w:szCs w:val="24"/>
              </w:rPr>
            </w:pPr>
            <w:r w:rsidRPr="009E158C">
              <w:rPr>
                <w:rFonts w:cstheme="minorHAnsi"/>
                <w:sz w:val="24"/>
                <w:szCs w:val="24"/>
              </w:rPr>
              <w:t>High improvement</w:t>
            </w:r>
          </w:p>
        </w:tc>
      </w:tr>
      <w:tr w:rsidR="009E158C" w:rsidRPr="009E158C" w14:paraId="3AA6C894" w14:textId="77777777" w:rsidTr="005D68FE">
        <w:tc>
          <w:tcPr>
            <w:tcW w:w="4508" w:type="dxa"/>
          </w:tcPr>
          <w:p w14:paraId="2B84C015" w14:textId="77777777" w:rsidR="009E158C" w:rsidRPr="009E158C" w:rsidRDefault="009E158C" w:rsidP="000C1B79">
            <w:pPr>
              <w:spacing w:line="259" w:lineRule="auto"/>
              <w:rPr>
                <w:rFonts w:cstheme="minorHAnsi"/>
                <w:sz w:val="24"/>
                <w:szCs w:val="24"/>
              </w:rPr>
            </w:pPr>
            <w:r w:rsidRPr="009E158C">
              <w:rPr>
                <w:rFonts w:cstheme="minorHAnsi"/>
                <w:sz w:val="24"/>
                <w:szCs w:val="24"/>
              </w:rPr>
              <w:t>Test accuracy “High Priority” points</w:t>
            </w:r>
          </w:p>
        </w:tc>
        <w:tc>
          <w:tcPr>
            <w:tcW w:w="4508" w:type="dxa"/>
          </w:tcPr>
          <w:p w14:paraId="1EC9B162" w14:textId="77777777" w:rsidR="009E158C" w:rsidRPr="009E158C" w:rsidRDefault="009E158C" w:rsidP="000C1B79">
            <w:pPr>
              <w:spacing w:line="259" w:lineRule="auto"/>
              <w:rPr>
                <w:rFonts w:cstheme="minorHAnsi"/>
                <w:sz w:val="24"/>
                <w:szCs w:val="24"/>
              </w:rPr>
            </w:pPr>
            <w:r w:rsidRPr="009E158C">
              <w:rPr>
                <w:rFonts w:cstheme="minorHAnsi"/>
                <w:sz w:val="24"/>
                <w:szCs w:val="24"/>
              </w:rPr>
              <w:t>~12% improvement</w:t>
            </w:r>
          </w:p>
        </w:tc>
      </w:tr>
      <w:tr w:rsidR="009E158C" w:rsidRPr="009E158C" w14:paraId="7BF4BE4B" w14:textId="77777777" w:rsidTr="005D68FE">
        <w:tc>
          <w:tcPr>
            <w:tcW w:w="4508" w:type="dxa"/>
          </w:tcPr>
          <w:p w14:paraId="2B69B6A6" w14:textId="77777777" w:rsidR="009E158C" w:rsidRPr="009E158C" w:rsidRDefault="009E158C" w:rsidP="000C1B79">
            <w:pPr>
              <w:spacing w:line="259" w:lineRule="auto"/>
              <w:rPr>
                <w:rFonts w:cstheme="minorHAnsi"/>
                <w:sz w:val="24"/>
                <w:szCs w:val="24"/>
              </w:rPr>
            </w:pPr>
            <w:r w:rsidRPr="009E158C">
              <w:rPr>
                <w:rFonts w:cstheme="minorHAnsi"/>
                <w:sz w:val="24"/>
                <w:szCs w:val="24"/>
              </w:rPr>
              <w:t>“High Priority” prediction correlation</w:t>
            </w:r>
          </w:p>
        </w:tc>
        <w:tc>
          <w:tcPr>
            <w:tcW w:w="4508" w:type="dxa"/>
          </w:tcPr>
          <w:p w14:paraId="1190D2D4" w14:textId="77777777" w:rsidR="009E158C" w:rsidRPr="009E158C" w:rsidRDefault="009E158C" w:rsidP="000C1B79">
            <w:pPr>
              <w:spacing w:line="259" w:lineRule="auto"/>
              <w:rPr>
                <w:rFonts w:cstheme="minorHAnsi"/>
                <w:sz w:val="24"/>
                <w:szCs w:val="24"/>
              </w:rPr>
            </w:pPr>
            <w:r w:rsidRPr="009E158C">
              <w:rPr>
                <w:rFonts w:cstheme="minorHAnsi"/>
                <w:sz w:val="24"/>
                <w:szCs w:val="24"/>
              </w:rPr>
              <w:t>High improvement</w:t>
            </w:r>
          </w:p>
        </w:tc>
      </w:tr>
    </w:tbl>
    <w:p w14:paraId="773534AF" w14:textId="52B9A8D6" w:rsidR="009E158C" w:rsidRPr="007B7401" w:rsidRDefault="007B7401" w:rsidP="009E158C">
      <w:pPr>
        <w:keepNext/>
        <w:keepLines/>
        <w:spacing w:before="40" w:after="0"/>
        <w:outlineLvl w:val="1"/>
        <w:rPr>
          <w:rFonts w:eastAsiaTheme="majorEastAsia" w:cstheme="minorHAnsi"/>
          <w:i/>
          <w:iCs/>
          <w:color w:val="2F5496" w:themeColor="accent1" w:themeShade="BF"/>
        </w:rPr>
      </w:pPr>
      <w:r w:rsidRPr="007B7401">
        <w:rPr>
          <w:rFonts w:eastAsiaTheme="majorEastAsia" w:cstheme="minorHAnsi"/>
          <w:i/>
          <w:iCs/>
        </w:rPr>
        <w:t xml:space="preserve">Table </w:t>
      </w:r>
      <w:del w:id="490" w:author="Marcus Salouk" w:date="2019-11-25T09:15:00Z">
        <w:r w:rsidRPr="007B7401" w:rsidDel="00C10DF6">
          <w:rPr>
            <w:rFonts w:eastAsiaTheme="majorEastAsia" w:cstheme="minorHAnsi"/>
            <w:i/>
            <w:iCs/>
          </w:rPr>
          <w:delText>10</w:delText>
        </w:r>
      </w:del>
      <w:ins w:id="491" w:author="Marcus Salouk" w:date="2019-11-25T09:15:00Z">
        <w:r w:rsidR="00C10DF6">
          <w:rPr>
            <w:rFonts w:eastAsiaTheme="majorEastAsia" w:cstheme="minorHAnsi"/>
            <w:i/>
            <w:iCs/>
          </w:rPr>
          <w:t>9</w:t>
        </w:r>
      </w:ins>
      <w:r w:rsidRPr="007B7401">
        <w:rPr>
          <w:rFonts w:eastAsiaTheme="majorEastAsia" w:cstheme="minorHAnsi"/>
          <w:i/>
          <w:iCs/>
        </w:rPr>
        <w:t>: Machine Learning summary of performance</w:t>
      </w:r>
    </w:p>
    <w:p w14:paraId="6A5EB672" w14:textId="77777777" w:rsidR="007B7401" w:rsidRPr="009E158C" w:rsidRDefault="007B7401" w:rsidP="009E158C">
      <w:pPr>
        <w:keepNext/>
        <w:keepLines/>
        <w:spacing w:before="40" w:after="0"/>
        <w:outlineLvl w:val="1"/>
        <w:rPr>
          <w:rFonts w:eastAsiaTheme="majorEastAsia" w:cstheme="minorHAnsi"/>
          <w:color w:val="2F5496" w:themeColor="accent1" w:themeShade="BF"/>
          <w:sz w:val="24"/>
          <w:szCs w:val="24"/>
        </w:rPr>
      </w:pPr>
    </w:p>
    <w:p w14:paraId="3C401C95" w14:textId="00CF5B4B" w:rsidR="009E158C" w:rsidRPr="009E158C" w:rsidRDefault="009E158C" w:rsidP="009E158C">
      <w:pPr>
        <w:rPr>
          <w:rFonts w:cstheme="minorHAnsi"/>
          <w:sz w:val="24"/>
          <w:szCs w:val="24"/>
        </w:rPr>
      </w:pPr>
      <w:r w:rsidRPr="009E158C">
        <w:rPr>
          <w:rFonts w:cstheme="minorHAnsi"/>
          <w:sz w:val="24"/>
          <w:szCs w:val="24"/>
        </w:rPr>
        <w:t xml:space="preserve">Additional experiments and observations are outlined in Appendix </w:t>
      </w:r>
      <w:r w:rsidR="005D68FE">
        <w:rPr>
          <w:rFonts w:cstheme="minorHAnsi"/>
          <w:sz w:val="24"/>
          <w:szCs w:val="24"/>
        </w:rPr>
        <w:t>3</w:t>
      </w:r>
      <w:r w:rsidRPr="009E158C">
        <w:rPr>
          <w:rFonts w:cstheme="minorHAnsi"/>
          <w:sz w:val="24"/>
          <w:szCs w:val="24"/>
        </w:rPr>
        <w:t>.</w:t>
      </w:r>
    </w:p>
    <w:p w14:paraId="44497D96" w14:textId="77777777" w:rsidR="007E18F7" w:rsidRPr="008B4F65" w:rsidRDefault="007E18F7" w:rsidP="008B4F65">
      <w:pPr>
        <w:rPr>
          <w:rFonts w:cstheme="minorHAnsi"/>
          <w:sz w:val="24"/>
          <w:szCs w:val="24"/>
        </w:rPr>
      </w:pPr>
    </w:p>
    <w:bookmarkEnd w:id="458"/>
    <w:p w14:paraId="21D5B709" w14:textId="77777777" w:rsidR="00833C99" w:rsidRDefault="00833C99">
      <w:pPr>
        <w:rPr>
          <w:ins w:id="492" w:author="Marcus Salouk" w:date="2019-11-25T09:23:00Z"/>
          <w:rFonts w:eastAsiaTheme="minorEastAsia"/>
          <w:b/>
          <w:bCs/>
          <w:sz w:val="24"/>
          <w:szCs w:val="24"/>
        </w:rPr>
      </w:pPr>
      <w:ins w:id="493" w:author="Marcus Salouk" w:date="2019-11-25T09:23:00Z">
        <w:r>
          <w:rPr>
            <w:rFonts w:eastAsiaTheme="minorEastAsia"/>
            <w:b/>
            <w:bCs/>
            <w:sz w:val="24"/>
            <w:szCs w:val="24"/>
          </w:rPr>
          <w:br w:type="page"/>
        </w:r>
      </w:ins>
    </w:p>
    <w:p w14:paraId="65B653FA" w14:textId="1C2DBDC4" w:rsidR="007E18F7" w:rsidRPr="007E18F7" w:rsidRDefault="007E18F7" w:rsidP="007E18F7">
      <w:pPr>
        <w:rPr>
          <w:rFonts w:eastAsiaTheme="minorEastAsia"/>
          <w:b/>
          <w:bCs/>
          <w:sz w:val="24"/>
          <w:szCs w:val="24"/>
        </w:rPr>
      </w:pPr>
      <w:r w:rsidRPr="007E18F7">
        <w:rPr>
          <w:rFonts w:eastAsiaTheme="minorEastAsia"/>
          <w:b/>
          <w:bCs/>
          <w:sz w:val="24"/>
          <w:szCs w:val="24"/>
        </w:rPr>
        <w:lastRenderedPageBreak/>
        <w:t>[7.4.</w:t>
      </w:r>
      <w:r>
        <w:rPr>
          <w:rFonts w:eastAsiaTheme="minorEastAsia"/>
          <w:b/>
          <w:bCs/>
          <w:sz w:val="24"/>
          <w:szCs w:val="24"/>
        </w:rPr>
        <w:t>2</w:t>
      </w:r>
      <w:r w:rsidRPr="007E18F7">
        <w:rPr>
          <w:rFonts w:eastAsiaTheme="minorEastAsia"/>
          <w:b/>
          <w:bCs/>
          <w:sz w:val="24"/>
          <w:szCs w:val="24"/>
        </w:rPr>
        <w:t xml:space="preserve">] </w:t>
      </w:r>
      <w:r w:rsidR="00D63731">
        <w:rPr>
          <w:rFonts w:eastAsiaTheme="minorEastAsia"/>
          <w:b/>
          <w:bCs/>
          <w:sz w:val="24"/>
          <w:szCs w:val="24"/>
        </w:rPr>
        <w:t>Classification e</w:t>
      </w:r>
      <w:r w:rsidRPr="007E18F7">
        <w:rPr>
          <w:rFonts w:eastAsiaTheme="minorEastAsia"/>
          <w:b/>
          <w:bCs/>
          <w:sz w:val="24"/>
          <w:szCs w:val="24"/>
        </w:rPr>
        <w:t xml:space="preserve">xperiments that predict </w:t>
      </w:r>
      <w:r>
        <w:rPr>
          <w:rFonts w:eastAsiaTheme="minorEastAsia"/>
          <w:b/>
          <w:bCs/>
          <w:sz w:val="24"/>
          <w:szCs w:val="24"/>
        </w:rPr>
        <w:t>maintenance requirement</w:t>
      </w:r>
    </w:p>
    <w:p w14:paraId="7068ACAB" w14:textId="6FEDF6DE" w:rsidR="00100614" w:rsidRPr="00100614" w:rsidRDefault="009C1F25" w:rsidP="00100614">
      <w:pPr>
        <w:rPr>
          <w:rFonts w:eastAsiaTheme="minorEastAsia"/>
          <w:sz w:val="24"/>
          <w:szCs w:val="24"/>
        </w:rPr>
      </w:pPr>
      <w:r>
        <w:rPr>
          <w:rFonts w:eastAsiaTheme="minorEastAsia"/>
          <w:sz w:val="24"/>
          <w:szCs w:val="24"/>
        </w:rPr>
        <w:t>Several models were developed t</w:t>
      </w:r>
      <w:r w:rsidR="00100614">
        <w:rPr>
          <w:rFonts w:eastAsiaTheme="minorEastAsia"/>
          <w:sz w:val="24"/>
          <w:szCs w:val="24"/>
        </w:rPr>
        <w:t xml:space="preserve">o assess whether </w:t>
      </w:r>
      <w:r w:rsidR="00100614" w:rsidRPr="00100614">
        <w:rPr>
          <w:rFonts w:eastAsiaTheme="minorEastAsia"/>
          <w:sz w:val="24"/>
          <w:szCs w:val="24"/>
        </w:rPr>
        <w:t xml:space="preserve">track maintenance over the next quarter </w:t>
      </w:r>
      <w:r>
        <w:rPr>
          <w:rFonts w:eastAsiaTheme="minorEastAsia"/>
          <w:sz w:val="24"/>
          <w:szCs w:val="24"/>
        </w:rPr>
        <w:t xml:space="preserve">could </w:t>
      </w:r>
      <w:r w:rsidR="00100614" w:rsidRPr="00100614">
        <w:rPr>
          <w:rFonts w:eastAsiaTheme="minorEastAsia"/>
          <w:sz w:val="24"/>
          <w:szCs w:val="24"/>
        </w:rPr>
        <w:t>be accurately predicted using TRC and GPR readings</w:t>
      </w:r>
      <w:r>
        <w:rPr>
          <w:rFonts w:eastAsiaTheme="minorEastAsia"/>
          <w:sz w:val="24"/>
          <w:szCs w:val="24"/>
        </w:rPr>
        <w:t>.</w:t>
      </w:r>
    </w:p>
    <w:p w14:paraId="7AB4FFEC" w14:textId="16ED5204" w:rsidR="00100614" w:rsidRPr="00100614" w:rsidRDefault="00100614" w:rsidP="00100614">
      <w:pPr>
        <w:rPr>
          <w:rFonts w:eastAsiaTheme="minorEastAsia"/>
          <w:sz w:val="24"/>
          <w:szCs w:val="24"/>
        </w:rPr>
      </w:pPr>
      <w:r w:rsidRPr="00100614">
        <w:rPr>
          <w:rFonts w:eastAsiaTheme="minorEastAsia"/>
          <w:sz w:val="24"/>
          <w:szCs w:val="24"/>
        </w:rPr>
        <w:t xml:space="preserve">Using </w:t>
      </w:r>
      <w:proofErr w:type="gramStart"/>
      <w:r w:rsidRPr="00100614">
        <w:rPr>
          <w:rFonts w:eastAsiaTheme="minorEastAsia"/>
          <w:sz w:val="24"/>
          <w:szCs w:val="24"/>
        </w:rPr>
        <w:t>class-balanced</w:t>
      </w:r>
      <w:proofErr w:type="gramEnd"/>
      <w:r w:rsidRPr="00100614">
        <w:rPr>
          <w:rFonts w:eastAsiaTheme="minorEastAsia"/>
          <w:sz w:val="24"/>
          <w:szCs w:val="24"/>
        </w:rPr>
        <w:t xml:space="preserve"> GPR and TRC measures, a random forest supervised learning model achieved a 90% test accuracy in predicting required maintenance over the next quarter</w:t>
      </w:r>
      <w:r w:rsidR="000759DB">
        <w:rPr>
          <w:rFonts w:eastAsiaTheme="minorEastAsia"/>
          <w:sz w:val="24"/>
          <w:szCs w:val="24"/>
        </w:rPr>
        <w:t xml:space="preserve"> (Figure </w:t>
      </w:r>
      <w:ins w:id="494" w:author="JJ Liu" w:date="2019-11-26T01:14:00Z">
        <w:r w:rsidR="00BD0824">
          <w:rPr>
            <w:rFonts w:eastAsiaTheme="minorEastAsia"/>
            <w:sz w:val="24"/>
            <w:szCs w:val="24"/>
          </w:rPr>
          <w:t>1</w:t>
        </w:r>
      </w:ins>
      <w:ins w:id="495" w:author="JJ Liu" w:date="2019-11-26T01:15:00Z">
        <w:r w:rsidR="00BD0824">
          <w:rPr>
            <w:rFonts w:eastAsiaTheme="minorEastAsia"/>
            <w:sz w:val="24"/>
            <w:szCs w:val="24"/>
          </w:rPr>
          <w:t>6</w:t>
        </w:r>
      </w:ins>
      <w:ins w:id="496" w:author="JJ Liu" w:date="2019-11-26T01:14:00Z">
        <w:r w:rsidR="00BD0824">
          <w:rPr>
            <w:rFonts w:eastAsiaTheme="minorEastAsia"/>
            <w:sz w:val="24"/>
            <w:szCs w:val="24"/>
          </w:rPr>
          <w:t>)</w:t>
        </w:r>
      </w:ins>
      <w:del w:id="497" w:author="JJ Liu" w:date="2019-11-26T01:14:00Z">
        <w:r w:rsidR="000759DB" w:rsidDel="00BD0824">
          <w:rPr>
            <w:rFonts w:eastAsiaTheme="minorEastAsia"/>
            <w:sz w:val="24"/>
            <w:szCs w:val="24"/>
          </w:rPr>
          <w:delText>??)</w:delText>
        </w:r>
      </w:del>
      <w:r w:rsidRPr="00100614">
        <w:rPr>
          <w:rFonts w:eastAsiaTheme="minorEastAsia"/>
          <w:sz w:val="24"/>
          <w:szCs w:val="24"/>
        </w:rPr>
        <w:t>.</w:t>
      </w:r>
    </w:p>
    <w:p w14:paraId="7EE8FCF9" w14:textId="503D0B51" w:rsidR="00B21EAB" w:rsidRDefault="00100614" w:rsidP="00100614">
      <w:pPr>
        <w:rPr>
          <w:rFonts w:eastAsiaTheme="minorEastAsia"/>
          <w:sz w:val="24"/>
          <w:szCs w:val="24"/>
        </w:rPr>
      </w:pPr>
      <w:r w:rsidRPr="00100614">
        <w:rPr>
          <w:rFonts w:eastAsiaTheme="minorEastAsia"/>
          <w:sz w:val="24"/>
          <w:szCs w:val="24"/>
        </w:rPr>
        <w:t xml:space="preserve">The model performance was reduced in non-balanced test data however, indicating that the variation in measures from track not requiring maintenance </w:t>
      </w:r>
      <w:del w:id="498" w:author="JJ Liu" w:date="2019-11-25T01:12:00Z">
        <w:r w:rsidRPr="00100614" w:rsidDel="00524544">
          <w:rPr>
            <w:rFonts w:eastAsiaTheme="minorEastAsia"/>
            <w:sz w:val="24"/>
            <w:szCs w:val="24"/>
          </w:rPr>
          <w:delText xml:space="preserve">may not be </w:delText>
        </w:r>
      </w:del>
      <w:ins w:id="499" w:author="JJ Liu" w:date="2019-11-25T01:12:00Z">
        <w:r w:rsidR="008B717F">
          <w:rPr>
            <w:rFonts w:eastAsiaTheme="minorEastAsia"/>
            <w:sz w:val="24"/>
            <w:szCs w:val="24"/>
          </w:rPr>
          <w:t>was</w:t>
        </w:r>
        <w:r w:rsidR="00524544">
          <w:rPr>
            <w:rFonts w:eastAsiaTheme="minorEastAsia"/>
            <w:sz w:val="24"/>
            <w:szCs w:val="24"/>
          </w:rPr>
          <w:t xml:space="preserve"> not </w:t>
        </w:r>
      </w:ins>
      <w:r w:rsidR="009C1F25">
        <w:rPr>
          <w:rFonts w:eastAsiaTheme="minorEastAsia"/>
          <w:sz w:val="24"/>
          <w:szCs w:val="24"/>
        </w:rPr>
        <w:t>robustly</w:t>
      </w:r>
      <w:r w:rsidRPr="00100614">
        <w:rPr>
          <w:rFonts w:eastAsiaTheme="minorEastAsia"/>
          <w:sz w:val="24"/>
          <w:szCs w:val="24"/>
        </w:rPr>
        <w:t xml:space="preserve"> captured by the model</w:t>
      </w:r>
      <w:r w:rsidR="000759DB">
        <w:rPr>
          <w:rFonts w:eastAsiaTheme="minorEastAsia"/>
          <w:sz w:val="24"/>
          <w:szCs w:val="24"/>
        </w:rPr>
        <w:t xml:space="preserve"> (Figure </w:t>
      </w:r>
      <w:ins w:id="500" w:author="JJ Liu" w:date="2019-11-26T01:14:00Z">
        <w:r w:rsidR="00BD0824">
          <w:rPr>
            <w:rFonts w:eastAsiaTheme="minorEastAsia"/>
            <w:sz w:val="24"/>
            <w:szCs w:val="24"/>
          </w:rPr>
          <w:t>1</w:t>
        </w:r>
      </w:ins>
      <w:ins w:id="501" w:author="JJ Liu" w:date="2019-11-26T01:15:00Z">
        <w:r w:rsidR="00BD0824">
          <w:rPr>
            <w:rFonts w:eastAsiaTheme="minorEastAsia"/>
            <w:sz w:val="24"/>
            <w:szCs w:val="24"/>
          </w:rPr>
          <w:t>7</w:t>
        </w:r>
      </w:ins>
      <w:del w:id="502" w:author="JJ Liu" w:date="2019-11-26T01:14:00Z">
        <w:r w:rsidR="000759DB" w:rsidDel="00BD0824">
          <w:rPr>
            <w:rFonts w:eastAsiaTheme="minorEastAsia"/>
            <w:sz w:val="24"/>
            <w:szCs w:val="24"/>
          </w:rPr>
          <w:delText>??</w:delText>
        </w:r>
      </w:del>
      <w:r w:rsidR="000759DB">
        <w:rPr>
          <w:rFonts w:eastAsiaTheme="minorEastAsia"/>
          <w:sz w:val="24"/>
          <w:szCs w:val="24"/>
        </w:rPr>
        <w:t>)</w:t>
      </w:r>
      <w:r w:rsidR="009C1F25">
        <w:rPr>
          <w:rFonts w:eastAsiaTheme="minorEastAsia"/>
          <w:sz w:val="24"/>
          <w:szCs w:val="24"/>
        </w:rPr>
        <w:t>.</w:t>
      </w:r>
    </w:p>
    <w:p w14:paraId="2CA67035" w14:textId="255529A4" w:rsidR="00B6484B" w:rsidDel="00BD0824" w:rsidRDefault="00B6484B" w:rsidP="00BD0824">
      <w:pPr>
        <w:jc w:val="center"/>
        <w:rPr>
          <w:del w:id="503" w:author="JJ Liu" w:date="2019-11-26T01:15:00Z"/>
          <w:rFonts w:eastAsiaTheme="minorEastAsia"/>
          <w:sz w:val="24"/>
          <w:szCs w:val="24"/>
        </w:rPr>
        <w:pPrChange w:id="504" w:author="JJ Liu" w:date="2019-11-26T01:15:00Z">
          <w:pPr>
            <w:jc w:val="center"/>
          </w:pPr>
        </w:pPrChange>
      </w:pPr>
      <w:del w:id="505" w:author="JJ Liu" w:date="2019-11-26T01:15:00Z">
        <w:r w:rsidDel="00BD0824">
          <w:rPr>
            <w:noProof/>
          </w:rPr>
          <w:drawing>
            <wp:inline distT="0" distB="0" distL="0" distR="0" wp14:anchorId="38D77FFD" wp14:editId="629C682B">
              <wp:extent cx="1439615" cy="5580154"/>
              <wp:effectExtent l="63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1477986" cy="5728884"/>
                      </a:xfrm>
                      <a:prstGeom prst="rect">
                        <a:avLst/>
                      </a:prstGeom>
                      <a:noFill/>
                      <a:ln>
                        <a:noFill/>
                      </a:ln>
                    </pic:spPr>
                  </pic:pic>
                </a:graphicData>
              </a:graphic>
            </wp:inline>
          </w:drawing>
        </w:r>
      </w:del>
    </w:p>
    <w:p w14:paraId="5DD0A7F2" w14:textId="6A8988EC" w:rsidR="00C50B0E" w:rsidRPr="000F449A" w:rsidRDefault="00B6484B" w:rsidP="00BD0824">
      <w:pPr>
        <w:jc w:val="center"/>
        <w:rPr>
          <w:rFonts w:eastAsiaTheme="minorEastAsia"/>
          <w:i/>
          <w:iCs/>
        </w:rPr>
        <w:pPrChange w:id="506" w:author="JJ Liu" w:date="2019-11-26T01:15:00Z">
          <w:pPr>
            <w:jc w:val="center"/>
          </w:pPr>
        </w:pPrChange>
      </w:pPr>
      <w:del w:id="507" w:author="JJ Liu" w:date="2019-11-26T01:15:00Z">
        <w:r w:rsidRPr="000F449A" w:rsidDel="00BD0824">
          <w:rPr>
            <w:rFonts w:eastAsiaTheme="minorEastAsia"/>
            <w:i/>
            <w:iCs/>
          </w:rPr>
          <w:delText xml:space="preserve">Figure </w:delText>
        </w:r>
      </w:del>
      <w:del w:id="508" w:author="JJ Liu" w:date="2019-11-26T01:14:00Z">
        <w:r w:rsidRPr="000F449A" w:rsidDel="00BD0824">
          <w:rPr>
            <w:rFonts w:eastAsiaTheme="minorEastAsia"/>
            <w:i/>
            <w:iCs/>
          </w:rPr>
          <w:delText>??</w:delText>
        </w:r>
      </w:del>
      <w:del w:id="509" w:author="JJ Liu" w:date="2019-11-26T01:15:00Z">
        <w:r w:rsidRPr="000F449A" w:rsidDel="00BD0824">
          <w:rPr>
            <w:rFonts w:eastAsiaTheme="minorEastAsia"/>
            <w:i/>
            <w:iCs/>
          </w:rPr>
          <w:delText>: uneven distribution of work orders over track segments</w:delText>
        </w:r>
      </w:del>
    </w:p>
    <w:p w14:paraId="5993297D" w14:textId="7094BC20" w:rsidR="000759DB" w:rsidRDefault="000759DB" w:rsidP="000759DB">
      <w:pPr>
        <w:jc w:val="center"/>
        <w:rPr>
          <w:rFonts w:eastAsiaTheme="minorEastAsia"/>
          <w:sz w:val="24"/>
          <w:szCs w:val="24"/>
        </w:rPr>
      </w:pPr>
      <w:r>
        <w:rPr>
          <w:rFonts w:ascii="Arial" w:hAnsi="Arial" w:cs="Arial"/>
          <w:noProof/>
          <w:color w:val="000000"/>
          <w:bdr w:val="none" w:sz="0" w:space="0" w:color="auto" w:frame="1"/>
        </w:rPr>
        <w:drawing>
          <wp:inline distT="0" distB="0" distL="0" distR="0" wp14:anchorId="5DDDFB65" wp14:editId="5E3D0B53">
            <wp:extent cx="5410200" cy="193529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3942" cy="1947368"/>
                    </a:xfrm>
                    <a:prstGeom prst="rect">
                      <a:avLst/>
                    </a:prstGeom>
                    <a:noFill/>
                    <a:ln>
                      <a:noFill/>
                    </a:ln>
                  </pic:spPr>
                </pic:pic>
              </a:graphicData>
            </a:graphic>
          </wp:inline>
        </w:drawing>
      </w:r>
    </w:p>
    <w:p w14:paraId="09C0EF91" w14:textId="4DDAFD8E" w:rsidR="000759DB" w:rsidRPr="000F449A" w:rsidRDefault="000759DB" w:rsidP="000759DB">
      <w:pPr>
        <w:jc w:val="center"/>
        <w:rPr>
          <w:rFonts w:eastAsiaTheme="minorEastAsia"/>
          <w:i/>
          <w:iCs/>
        </w:rPr>
      </w:pPr>
      <w:bookmarkStart w:id="510" w:name="_Hlk25491185"/>
      <w:r w:rsidRPr="000F449A">
        <w:rPr>
          <w:rFonts w:eastAsiaTheme="minorEastAsia"/>
          <w:i/>
          <w:iCs/>
        </w:rPr>
        <w:t xml:space="preserve">Figure </w:t>
      </w:r>
      <w:ins w:id="511" w:author="JJ Liu" w:date="2019-11-26T01:14:00Z">
        <w:r w:rsidR="00BD0824">
          <w:rPr>
            <w:rFonts w:eastAsiaTheme="minorEastAsia"/>
            <w:i/>
            <w:iCs/>
          </w:rPr>
          <w:t>1</w:t>
        </w:r>
      </w:ins>
      <w:ins w:id="512" w:author="JJ Liu" w:date="2019-11-26T01:15:00Z">
        <w:r w:rsidR="00BD0824">
          <w:rPr>
            <w:rFonts w:eastAsiaTheme="minorEastAsia"/>
            <w:i/>
            <w:iCs/>
          </w:rPr>
          <w:t>6</w:t>
        </w:r>
      </w:ins>
      <w:del w:id="513" w:author="JJ Liu" w:date="2019-11-26T01:14:00Z">
        <w:r w:rsidRPr="000F449A" w:rsidDel="00BD0824">
          <w:rPr>
            <w:rFonts w:eastAsiaTheme="minorEastAsia"/>
            <w:i/>
            <w:iCs/>
          </w:rPr>
          <w:delText>??</w:delText>
        </w:r>
      </w:del>
      <w:r w:rsidRPr="000F449A">
        <w:rPr>
          <w:rFonts w:eastAsiaTheme="minorEastAsia"/>
          <w:i/>
          <w:iCs/>
        </w:rPr>
        <w:t>: ~90% accuracy achieved using class balanced datasets</w:t>
      </w:r>
      <w:bookmarkEnd w:id="510"/>
    </w:p>
    <w:p w14:paraId="31B9327B" w14:textId="03FCE310" w:rsidR="000759DB" w:rsidRDefault="000759DB" w:rsidP="000759DB">
      <w:pPr>
        <w:jc w:val="center"/>
        <w:rPr>
          <w:rFonts w:eastAsiaTheme="minorEastAsia"/>
          <w:sz w:val="24"/>
          <w:szCs w:val="24"/>
        </w:rPr>
      </w:pPr>
      <w:r>
        <w:rPr>
          <w:rFonts w:ascii="Arial" w:hAnsi="Arial" w:cs="Arial"/>
          <w:noProof/>
          <w:color w:val="000000"/>
          <w:bdr w:val="none" w:sz="0" w:space="0" w:color="auto" w:frame="1"/>
        </w:rPr>
        <w:drawing>
          <wp:inline distT="0" distB="0" distL="0" distR="0" wp14:anchorId="6A653ABC" wp14:editId="288C2B2F">
            <wp:extent cx="5440680" cy="1960671"/>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187" cy="1968782"/>
                    </a:xfrm>
                    <a:prstGeom prst="rect">
                      <a:avLst/>
                    </a:prstGeom>
                    <a:noFill/>
                    <a:ln>
                      <a:noFill/>
                    </a:ln>
                  </pic:spPr>
                </pic:pic>
              </a:graphicData>
            </a:graphic>
          </wp:inline>
        </w:drawing>
      </w:r>
    </w:p>
    <w:p w14:paraId="2BAB99EC" w14:textId="160C2154" w:rsidR="000759DB" w:rsidRPr="000F449A" w:rsidRDefault="000759DB" w:rsidP="000759DB">
      <w:pPr>
        <w:jc w:val="center"/>
        <w:rPr>
          <w:rFonts w:eastAsiaTheme="minorEastAsia"/>
          <w:i/>
          <w:iCs/>
        </w:rPr>
      </w:pPr>
      <w:r w:rsidRPr="000F449A">
        <w:rPr>
          <w:rFonts w:eastAsiaTheme="minorEastAsia"/>
          <w:i/>
          <w:iCs/>
        </w:rPr>
        <w:t xml:space="preserve">Figure </w:t>
      </w:r>
      <w:ins w:id="514" w:author="JJ Liu" w:date="2019-11-26T01:14:00Z">
        <w:r w:rsidR="00BD0824">
          <w:rPr>
            <w:rFonts w:eastAsiaTheme="minorEastAsia"/>
            <w:i/>
            <w:iCs/>
          </w:rPr>
          <w:t>1</w:t>
        </w:r>
      </w:ins>
      <w:ins w:id="515" w:author="JJ Liu" w:date="2019-11-26T01:15:00Z">
        <w:r w:rsidR="00BD0824">
          <w:rPr>
            <w:rFonts w:eastAsiaTheme="minorEastAsia"/>
            <w:i/>
            <w:iCs/>
          </w:rPr>
          <w:t>7</w:t>
        </w:r>
      </w:ins>
      <w:del w:id="516" w:author="JJ Liu" w:date="2019-11-26T01:14:00Z">
        <w:r w:rsidRPr="000F449A" w:rsidDel="00BD0824">
          <w:rPr>
            <w:rFonts w:eastAsiaTheme="minorEastAsia"/>
            <w:i/>
            <w:iCs/>
          </w:rPr>
          <w:delText>??</w:delText>
        </w:r>
      </w:del>
      <w:r w:rsidRPr="000F449A">
        <w:rPr>
          <w:rFonts w:eastAsiaTheme="minorEastAsia"/>
          <w:i/>
          <w:iCs/>
        </w:rPr>
        <w:t>: ~72% accuracy achieved using raw (unbalanced) datasets</w:t>
      </w:r>
    </w:p>
    <w:p w14:paraId="61039B4D" w14:textId="5E5659A0" w:rsidR="002667F7" w:rsidRDefault="002667F7" w:rsidP="003B59C2">
      <w:pPr>
        <w:rPr>
          <w:rFonts w:eastAsiaTheme="minorEastAsia"/>
          <w:sz w:val="24"/>
          <w:szCs w:val="24"/>
        </w:rPr>
      </w:pPr>
      <w:r>
        <w:rPr>
          <w:rFonts w:eastAsiaTheme="minorEastAsia"/>
          <w:sz w:val="24"/>
          <w:szCs w:val="24"/>
        </w:rPr>
        <w:t xml:space="preserve">The results of the work order </w:t>
      </w:r>
      <w:r w:rsidR="00D63731">
        <w:rPr>
          <w:rFonts w:eastAsiaTheme="minorEastAsia"/>
          <w:sz w:val="24"/>
          <w:szCs w:val="24"/>
        </w:rPr>
        <w:t>classification</w:t>
      </w:r>
      <w:r>
        <w:rPr>
          <w:rFonts w:eastAsiaTheme="minorEastAsia"/>
          <w:sz w:val="24"/>
          <w:szCs w:val="24"/>
        </w:rPr>
        <w:t xml:space="preserve"> experiments are summarised below:</w:t>
      </w:r>
    </w:p>
    <w:tbl>
      <w:tblPr>
        <w:tblW w:w="0" w:type="auto"/>
        <w:tblCellMar>
          <w:top w:w="15" w:type="dxa"/>
          <w:left w:w="15" w:type="dxa"/>
          <w:bottom w:w="15" w:type="dxa"/>
          <w:right w:w="15" w:type="dxa"/>
        </w:tblCellMar>
        <w:tblLook w:val="04A0" w:firstRow="1" w:lastRow="0" w:firstColumn="1" w:lastColumn="0" w:noHBand="0" w:noVBand="1"/>
      </w:tblPr>
      <w:tblGrid>
        <w:gridCol w:w="2544"/>
        <w:gridCol w:w="1616"/>
        <w:gridCol w:w="1617"/>
        <w:gridCol w:w="1616"/>
        <w:gridCol w:w="1617"/>
      </w:tblGrid>
      <w:tr w:rsidR="00B3353B" w:rsidRPr="00B3353B" w14:paraId="0E87E343" w14:textId="77777777" w:rsidTr="00256368">
        <w:trPr>
          <w:trHeight w:val="615"/>
        </w:trPr>
        <w:tc>
          <w:tcPr>
            <w:tcW w:w="2544"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028B434B"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Times New Roman" w:eastAsia="Times New Roman" w:hAnsi="Times New Roman" w:cs="Times New Roman"/>
                <w:sz w:val="24"/>
                <w:szCs w:val="24"/>
                <w:lang w:eastAsia="en-AU"/>
              </w:rPr>
              <w:t> </w:t>
            </w:r>
          </w:p>
          <w:p w14:paraId="33A13584"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Model</w:t>
            </w:r>
          </w:p>
        </w:tc>
        <w:tc>
          <w:tcPr>
            <w:tcW w:w="1616"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4A8ED54F"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Accuracy (bal.)</w:t>
            </w:r>
          </w:p>
        </w:tc>
        <w:tc>
          <w:tcPr>
            <w:tcW w:w="1617"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649A05B3"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F1 Score (bal.)</w:t>
            </w:r>
          </w:p>
        </w:tc>
        <w:tc>
          <w:tcPr>
            <w:tcW w:w="1616"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03D9813E"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Accuracy (</w:t>
            </w:r>
            <w:proofErr w:type="spellStart"/>
            <w:r w:rsidRPr="00B3353B">
              <w:rPr>
                <w:rFonts w:ascii="Calibri" w:eastAsia="Times New Roman" w:hAnsi="Calibri" w:cs="Calibri"/>
                <w:b/>
                <w:bCs/>
                <w:color w:val="000000"/>
                <w:sz w:val="24"/>
                <w:szCs w:val="24"/>
                <w:lang w:eastAsia="en-AU"/>
              </w:rPr>
              <w:t>unbal</w:t>
            </w:r>
            <w:proofErr w:type="spellEnd"/>
            <w:r w:rsidRPr="00B3353B">
              <w:rPr>
                <w:rFonts w:ascii="Calibri" w:eastAsia="Times New Roman" w:hAnsi="Calibri" w:cs="Calibri"/>
                <w:b/>
                <w:bCs/>
                <w:color w:val="000000"/>
                <w:sz w:val="24"/>
                <w:szCs w:val="24"/>
                <w:lang w:eastAsia="en-AU"/>
              </w:rPr>
              <w:t>.)</w:t>
            </w:r>
          </w:p>
        </w:tc>
        <w:tc>
          <w:tcPr>
            <w:tcW w:w="1617"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4A3FD980"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F1 Score (</w:t>
            </w:r>
            <w:proofErr w:type="spellStart"/>
            <w:r w:rsidRPr="00B3353B">
              <w:rPr>
                <w:rFonts w:ascii="Calibri" w:eastAsia="Times New Roman" w:hAnsi="Calibri" w:cs="Calibri"/>
                <w:b/>
                <w:bCs/>
                <w:color w:val="000000"/>
                <w:sz w:val="24"/>
                <w:szCs w:val="24"/>
                <w:lang w:eastAsia="en-AU"/>
              </w:rPr>
              <w:t>unbal</w:t>
            </w:r>
            <w:proofErr w:type="spellEnd"/>
            <w:r w:rsidRPr="00B3353B">
              <w:rPr>
                <w:rFonts w:ascii="Calibri" w:eastAsia="Times New Roman" w:hAnsi="Calibri" w:cs="Calibri"/>
                <w:b/>
                <w:bCs/>
                <w:color w:val="000000"/>
                <w:sz w:val="24"/>
                <w:szCs w:val="24"/>
                <w:lang w:eastAsia="en-AU"/>
              </w:rPr>
              <w:t>.)</w:t>
            </w:r>
          </w:p>
        </w:tc>
      </w:tr>
      <w:tr w:rsidR="00B3353B" w:rsidRPr="00B3353B" w14:paraId="36CF0BD6" w14:textId="77777777" w:rsidTr="00256368">
        <w:trPr>
          <w:trHeight w:val="136"/>
        </w:trPr>
        <w:tc>
          <w:tcPr>
            <w:tcW w:w="2544"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0E263A10"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Logistic Regression</w:t>
            </w:r>
          </w:p>
        </w:tc>
        <w:tc>
          <w:tcPr>
            <w:tcW w:w="1616"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6B8E3E8B"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57.4%</w:t>
            </w:r>
          </w:p>
        </w:tc>
        <w:tc>
          <w:tcPr>
            <w:tcW w:w="1617"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4B024651"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0.61</w:t>
            </w:r>
          </w:p>
        </w:tc>
        <w:tc>
          <w:tcPr>
            <w:tcW w:w="1616"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15079F4"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c>
          <w:tcPr>
            <w:tcW w:w="1617"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7634806"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r>
      <w:tr w:rsidR="00B3353B" w:rsidRPr="00B3353B" w14:paraId="4249CD8C" w14:textId="77777777" w:rsidTr="00256368">
        <w:trPr>
          <w:trHeight w:val="26"/>
        </w:trPr>
        <w:tc>
          <w:tcPr>
            <w:tcW w:w="2544"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4005DBBF"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SVM </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BCC0168"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80.6%</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1C5ED683"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0.38</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D58305C"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B443248"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r>
      <w:tr w:rsidR="00B3353B" w:rsidRPr="00B3353B" w14:paraId="4FF588F3" w14:textId="77777777" w:rsidTr="00D33DB3">
        <w:trPr>
          <w:trHeight w:val="69"/>
        </w:trPr>
        <w:tc>
          <w:tcPr>
            <w:tcW w:w="2544"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245F4216"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lastRenderedPageBreak/>
              <w:t>Random Forest (base)</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57711BE"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87.6%</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3F0985C"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0.44</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01208D1"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65.3%</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EE91C74"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0.37</w:t>
            </w:r>
          </w:p>
        </w:tc>
      </w:tr>
      <w:tr w:rsidR="00B3353B" w:rsidRPr="00B3353B" w14:paraId="3CBDA6A0" w14:textId="77777777" w:rsidTr="00D33DB3">
        <w:trPr>
          <w:trHeight w:val="108"/>
        </w:trPr>
        <w:tc>
          <w:tcPr>
            <w:tcW w:w="2544"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1993A108"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Random Forest + CV</w:t>
            </w:r>
          </w:p>
        </w:tc>
        <w:tc>
          <w:tcPr>
            <w:tcW w:w="1616"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4F955FB6"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89.5%</w:t>
            </w:r>
          </w:p>
        </w:tc>
        <w:tc>
          <w:tcPr>
            <w:tcW w:w="1617"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30859E9D"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0.40</w:t>
            </w:r>
          </w:p>
        </w:tc>
        <w:tc>
          <w:tcPr>
            <w:tcW w:w="1616"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1122AA2E"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71.87%</w:t>
            </w:r>
          </w:p>
        </w:tc>
        <w:tc>
          <w:tcPr>
            <w:tcW w:w="1617"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79E76293"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0.40</w:t>
            </w:r>
          </w:p>
        </w:tc>
      </w:tr>
    </w:tbl>
    <w:p w14:paraId="480FB2CC" w14:textId="2201A419" w:rsidR="00D33DB3" w:rsidRPr="000F449A" w:rsidRDefault="000F449A">
      <w:pPr>
        <w:rPr>
          <w:rFonts w:eastAsiaTheme="minorEastAsia"/>
          <w:i/>
          <w:iCs/>
        </w:rPr>
      </w:pPr>
      <w:r w:rsidRPr="000F449A">
        <w:rPr>
          <w:rFonts w:eastAsiaTheme="minorEastAsia"/>
          <w:i/>
          <w:iCs/>
        </w:rPr>
        <w:t xml:space="preserve">Table </w:t>
      </w:r>
      <w:del w:id="517" w:author="Marcus Salouk" w:date="2019-11-25T09:15:00Z">
        <w:r w:rsidRPr="000F449A" w:rsidDel="00C10DF6">
          <w:rPr>
            <w:rFonts w:eastAsiaTheme="minorEastAsia"/>
            <w:i/>
            <w:iCs/>
          </w:rPr>
          <w:delText>11</w:delText>
        </w:r>
      </w:del>
      <w:ins w:id="518" w:author="Marcus Salouk" w:date="2019-11-25T09:15:00Z">
        <w:r w:rsidR="00C10DF6" w:rsidRPr="000F449A">
          <w:rPr>
            <w:rFonts w:eastAsiaTheme="minorEastAsia"/>
            <w:i/>
            <w:iCs/>
          </w:rPr>
          <w:t>1</w:t>
        </w:r>
        <w:r w:rsidR="00C10DF6">
          <w:rPr>
            <w:rFonts w:eastAsiaTheme="minorEastAsia"/>
            <w:i/>
            <w:iCs/>
          </w:rPr>
          <w:t>0</w:t>
        </w:r>
      </w:ins>
      <w:r w:rsidRPr="000F449A">
        <w:rPr>
          <w:rFonts w:eastAsiaTheme="minorEastAsia"/>
          <w:i/>
          <w:iCs/>
        </w:rPr>
        <w:t xml:space="preserve">: work order classification accuracy </w:t>
      </w:r>
    </w:p>
    <w:p w14:paraId="69F8B945" w14:textId="77777777" w:rsidR="00833C99" w:rsidRDefault="00833C99" w:rsidP="007E18F7">
      <w:pPr>
        <w:rPr>
          <w:ins w:id="519" w:author="Marcus Salouk" w:date="2019-11-25T09:23:00Z"/>
          <w:rFonts w:eastAsiaTheme="minorEastAsia"/>
          <w:b/>
          <w:bCs/>
          <w:sz w:val="24"/>
          <w:szCs w:val="24"/>
        </w:rPr>
      </w:pPr>
    </w:p>
    <w:p w14:paraId="353CF31B" w14:textId="1EDB9BE7" w:rsidR="007E18F7" w:rsidRPr="007E18F7" w:rsidRDefault="007E18F7" w:rsidP="007E18F7">
      <w:pPr>
        <w:rPr>
          <w:rFonts w:eastAsiaTheme="minorEastAsia"/>
          <w:b/>
          <w:bCs/>
          <w:sz w:val="24"/>
          <w:szCs w:val="24"/>
        </w:rPr>
      </w:pPr>
      <w:r w:rsidRPr="007E18F7">
        <w:rPr>
          <w:rFonts w:eastAsiaTheme="minorEastAsia"/>
          <w:b/>
          <w:bCs/>
          <w:sz w:val="24"/>
          <w:szCs w:val="24"/>
        </w:rPr>
        <w:t>[7.4.</w:t>
      </w:r>
      <w:r>
        <w:rPr>
          <w:rFonts w:eastAsiaTheme="minorEastAsia"/>
          <w:b/>
          <w:bCs/>
          <w:sz w:val="24"/>
          <w:szCs w:val="24"/>
        </w:rPr>
        <w:t>3</w:t>
      </w:r>
      <w:r w:rsidRPr="007E18F7">
        <w:rPr>
          <w:rFonts w:eastAsiaTheme="minorEastAsia"/>
          <w:b/>
          <w:bCs/>
          <w:sz w:val="24"/>
          <w:szCs w:val="24"/>
        </w:rPr>
        <w:t xml:space="preserve">] </w:t>
      </w:r>
      <w:r w:rsidR="00D63731">
        <w:rPr>
          <w:rFonts w:eastAsiaTheme="minorEastAsia"/>
          <w:b/>
          <w:bCs/>
          <w:sz w:val="24"/>
          <w:szCs w:val="24"/>
        </w:rPr>
        <w:t>Time-series e</w:t>
      </w:r>
      <w:r w:rsidRPr="007E18F7">
        <w:rPr>
          <w:rFonts w:eastAsiaTheme="minorEastAsia"/>
          <w:b/>
          <w:bCs/>
          <w:sz w:val="24"/>
          <w:szCs w:val="24"/>
        </w:rPr>
        <w:t xml:space="preserve">xperiments that predict </w:t>
      </w:r>
      <w:r>
        <w:rPr>
          <w:rFonts w:eastAsiaTheme="minorEastAsia"/>
          <w:b/>
          <w:bCs/>
          <w:sz w:val="24"/>
          <w:szCs w:val="24"/>
        </w:rPr>
        <w:t>TRC features</w:t>
      </w:r>
    </w:p>
    <w:p w14:paraId="429BA4A8" w14:textId="766473BC" w:rsidR="009B22AA" w:rsidRDefault="00B6484B" w:rsidP="003B59C2">
      <w:pPr>
        <w:rPr>
          <w:rFonts w:eastAsiaTheme="minorEastAsia"/>
          <w:sz w:val="24"/>
          <w:szCs w:val="24"/>
        </w:rPr>
      </w:pPr>
      <w:r w:rsidRPr="00B6484B">
        <w:rPr>
          <w:rFonts w:eastAsiaTheme="minorEastAsia"/>
          <w:sz w:val="24"/>
          <w:szCs w:val="24"/>
          <w:highlight w:val="yellow"/>
        </w:rPr>
        <w:t>Rahul’s summary</w:t>
      </w:r>
    </w:p>
    <w:p w14:paraId="49423D45" w14:textId="1E5AD287" w:rsidR="007E18F7" w:rsidRDefault="007E18F7" w:rsidP="003B59C2">
      <w:pPr>
        <w:rPr>
          <w:rFonts w:eastAsiaTheme="minorEastAsia"/>
          <w:sz w:val="24"/>
          <w:szCs w:val="24"/>
        </w:rPr>
      </w:pPr>
    </w:p>
    <w:p w14:paraId="1D4B402A" w14:textId="1D4B0A90" w:rsidR="00D33DB3" w:rsidRDefault="00D33DB3">
      <w:pPr>
        <w:rPr>
          <w:rFonts w:eastAsiaTheme="minorEastAsia"/>
          <w:sz w:val="24"/>
          <w:szCs w:val="24"/>
        </w:rPr>
      </w:pPr>
      <w:r>
        <w:rPr>
          <w:rFonts w:eastAsiaTheme="minorEastAsia"/>
          <w:sz w:val="24"/>
          <w:szCs w:val="24"/>
        </w:rPr>
        <w:br w:type="page"/>
      </w:r>
    </w:p>
    <w:p w14:paraId="00EA8581" w14:textId="7AB67D95" w:rsidR="00D33DB3" w:rsidRPr="00D33DB3" w:rsidRDefault="00D33DB3" w:rsidP="00D33DB3">
      <w:pPr>
        <w:rPr>
          <w:rFonts w:eastAsiaTheme="minorEastAsia"/>
          <w:b/>
          <w:bCs/>
          <w:sz w:val="24"/>
          <w:szCs w:val="24"/>
        </w:rPr>
      </w:pPr>
      <w:r w:rsidRPr="00D33DB3">
        <w:rPr>
          <w:rFonts w:eastAsiaTheme="minorEastAsia"/>
          <w:b/>
          <w:bCs/>
          <w:sz w:val="24"/>
          <w:szCs w:val="24"/>
        </w:rPr>
        <w:lastRenderedPageBreak/>
        <w:t>[7.</w:t>
      </w:r>
      <w:r>
        <w:rPr>
          <w:rFonts w:eastAsiaTheme="minorEastAsia"/>
          <w:b/>
          <w:bCs/>
          <w:sz w:val="24"/>
          <w:szCs w:val="24"/>
        </w:rPr>
        <w:t>5</w:t>
      </w:r>
      <w:r w:rsidRPr="00D33DB3">
        <w:rPr>
          <w:rFonts w:eastAsiaTheme="minorEastAsia"/>
          <w:b/>
          <w:bCs/>
          <w:sz w:val="24"/>
          <w:szCs w:val="24"/>
        </w:rPr>
        <w:t xml:space="preserve">] </w:t>
      </w:r>
      <w:r>
        <w:rPr>
          <w:rFonts w:eastAsiaTheme="minorEastAsia"/>
          <w:b/>
          <w:bCs/>
          <w:sz w:val="24"/>
          <w:szCs w:val="24"/>
        </w:rPr>
        <w:t xml:space="preserve">Feature transformation </w:t>
      </w:r>
      <w:commentRangeStart w:id="520"/>
      <w:commentRangeStart w:id="521"/>
      <w:r>
        <w:rPr>
          <w:rFonts w:eastAsiaTheme="minorEastAsia"/>
          <w:b/>
          <w:bCs/>
          <w:sz w:val="24"/>
          <w:szCs w:val="24"/>
        </w:rPr>
        <w:t>experiments</w:t>
      </w:r>
      <w:commentRangeEnd w:id="520"/>
      <w:r w:rsidR="000E0A05">
        <w:rPr>
          <w:rStyle w:val="CommentReference"/>
        </w:rPr>
        <w:commentReference w:id="520"/>
      </w:r>
      <w:commentRangeEnd w:id="521"/>
      <w:r w:rsidR="008871F7">
        <w:rPr>
          <w:rStyle w:val="CommentReference"/>
        </w:rPr>
        <w:commentReference w:id="521"/>
      </w:r>
    </w:p>
    <w:p w14:paraId="79D37DDB" w14:textId="2BAFB5B4" w:rsidR="00D33DB3" w:rsidRPr="00D33DB3" w:rsidRDefault="00D33DB3" w:rsidP="00D33DB3">
      <w:pPr>
        <w:rPr>
          <w:rFonts w:cstheme="minorHAnsi"/>
          <w:sz w:val="24"/>
          <w:szCs w:val="24"/>
        </w:rPr>
      </w:pPr>
      <w:r w:rsidRPr="00D33DB3">
        <w:rPr>
          <w:rFonts w:cstheme="minorHAnsi"/>
          <w:sz w:val="24"/>
          <w:szCs w:val="24"/>
        </w:rPr>
        <w:t xml:space="preserve">The ML </w:t>
      </w:r>
      <w:r w:rsidR="00EA3BF8">
        <w:rPr>
          <w:rFonts w:cstheme="minorHAnsi"/>
          <w:sz w:val="24"/>
          <w:szCs w:val="24"/>
        </w:rPr>
        <w:t xml:space="preserve">Regression </w:t>
      </w:r>
      <w:r w:rsidRPr="00D33DB3">
        <w:rPr>
          <w:rFonts w:cstheme="minorHAnsi"/>
          <w:sz w:val="24"/>
          <w:szCs w:val="24"/>
        </w:rPr>
        <w:t>models used feature</w:t>
      </w:r>
      <w:r w:rsidR="00B57963">
        <w:rPr>
          <w:rFonts w:cstheme="minorHAnsi"/>
          <w:sz w:val="24"/>
          <w:szCs w:val="24"/>
        </w:rPr>
        <w:t>s</w:t>
      </w:r>
      <w:r w:rsidRPr="00D33DB3">
        <w:rPr>
          <w:rFonts w:cstheme="minorHAnsi"/>
          <w:sz w:val="24"/>
          <w:szCs w:val="24"/>
        </w:rPr>
        <w:t xml:space="preserve"> sourced from different time horizons: GPR (12-months old), TRC (quarterly) and drainage points (relatively fixed). To assess the impact of this, the TRC </w:t>
      </w:r>
      <w:r w:rsidR="00B57963">
        <w:rPr>
          <w:rFonts w:cstheme="minorHAnsi"/>
          <w:sz w:val="24"/>
          <w:szCs w:val="24"/>
        </w:rPr>
        <w:t>features were transformed</w:t>
      </w:r>
      <w:r w:rsidRPr="00D33DB3">
        <w:rPr>
          <w:rFonts w:cstheme="minorHAnsi"/>
          <w:sz w:val="24"/>
          <w:szCs w:val="24"/>
        </w:rPr>
        <w:t>:</w:t>
      </w:r>
    </w:p>
    <w:p w14:paraId="41903FEE" w14:textId="64E9CA98" w:rsidR="00D33DB3" w:rsidRPr="00D33DB3" w:rsidRDefault="00D33DB3" w:rsidP="00FE60B8">
      <w:pPr>
        <w:numPr>
          <w:ilvl w:val="0"/>
          <w:numId w:val="30"/>
        </w:numPr>
        <w:contextualSpacing/>
        <w:rPr>
          <w:rFonts w:cstheme="minorHAnsi"/>
          <w:sz w:val="24"/>
          <w:szCs w:val="24"/>
        </w:rPr>
      </w:pPr>
      <w:r w:rsidRPr="00D33DB3">
        <w:rPr>
          <w:rFonts w:cstheme="minorHAnsi"/>
          <w:sz w:val="24"/>
          <w:szCs w:val="24"/>
        </w:rPr>
        <w:t xml:space="preserve">the most recent TRC was retained to preserve currently known information regarding </w:t>
      </w:r>
      <w:r w:rsidR="00B57963">
        <w:rPr>
          <w:rFonts w:cstheme="minorHAnsi"/>
          <w:sz w:val="24"/>
          <w:szCs w:val="24"/>
        </w:rPr>
        <w:t>rail geometry</w:t>
      </w:r>
      <w:r w:rsidRPr="00D33DB3">
        <w:rPr>
          <w:rFonts w:cstheme="minorHAnsi"/>
          <w:sz w:val="24"/>
          <w:szCs w:val="24"/>
        </w:rPr>
        <w:t>, and</w:t>
      </w:r>
    </w:p>
    <w:p w14:paraId="24FE3AC3" w14:textId="780E1F9A" w:rsidR="00D33DB3" w:rsidRPr="00D33DB3" w:rsidRDefault="00D33DB3" w:rsidP="00FE60B8">
      <w:pPr>
        <w:numPr>
          <w:ilvl w:val="0"/>
          <w:numId w:val="30"/>
        </w:numPr>
        <w:contextualSpacing/>
        <w:rPr>
          <w:rFonts w:cstheme="minorHAnsi"/>
          <w:sz w:val="24"/>
          <w:szCs w:val="24"/>
        </w:rPr>
      </w:pPr>
      <w:r w:rsidRPr="00D33DB3">
        <w:rPr>
          <w:rFonts w:cstheme="minorHAnsi"/>
          <w:sz w:val="24"/>
          <w:szCs w:val="24"/>
        </w:rPr>
        <w:t xml:space="preserve">derived features intended to capture the rate of change over prior TRC runs, calculated as: </w:t>
      </w:r>
    </w:p>
    <w:p w14:paraId="7CD16F97" w14:textId="77777777" w:rsidR="008B7AE8" w:rsidRDefault="00D33DB3" w:rsidP="00D33DB3">
      <w:pPr>
        <w:contextualSpacing/>
        <w:rPr>
          <w:rFonts w:cstheme="minorHAnsi"/>
          <w:sz w:val="24"/>
          <w:szCs w:val="24"/>
        </w:rPr>
      </w:pPr>
      <m:oMath>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Top Left</m:t>
            </m:r>
          </m:e>
          <m:sub>
            <m:r>
              <w:rPr>
                <w:rFonts w:ascii="Cambria Math" w:hAnsi="Cambria Math" w:cstheme="minorHAnsi"/>
                <w:sz w:val="24"/>
                <w:szCs w:val="24"/>
              </w:rPr>
              <m:t>i</m:t>
            </m:r>
          </m:sub>
        </m:sSub>
        <m:r>
          <w:rPr>
            <w:rFonts w:ascii="Cambria Math" w:hAnsi="Cambria Math" w:cstheme="minorHAnsi"/>
            <w:sz w:val="24"/>
            <w:szCs w:val="24"/>
          </w:rPr>
          <m:t>={1.0</m:t>
        </m:r>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t-1</m:t>
                </m:r>
              </m:e>
            </m:d>
          </m:e>
        </m:d>
        <m:r>
          <w:rPr>
            <w:rFonts w:ascii="Cambria Math" w:hAnsi="Cambria Math" w:cstheme="minorHAnsi"/>
            <w:sz w:val="24"/>
            <w:szCs w:val="24"/>
          </w:rPr>
          <m:t>+ γ</m:t>
        </m:r>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t-1</m:t>
                </m:r>
              </m:e>
            </m:d>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t-2</m:t>
                </m:r>
              </m:e>
            </m:d>
          </m:e>
        </m:d>
        <m:r>
          <w:rPr>
            <w:rFonts w:ascii="Cambria Math" w:hAnsi="Cambria Math" w:cstheme="minorHAnsi"/>
            <w:sz w:val="24"/>
            <w:szCs w:val="24"/>
          </w:rPr>
          <m:t>+</m:t>
        </m:r>
      </m:oMath>
      <w:r w:rsidRPr="00D33DB3">
        <w:rPr>
          <w:rFonts w:cstheme="minorHAnsi"/>
          <w:sz w:val="24"/>
          <w:szCs w:val="24"/>
        </w:rPr>
        <w:t xml:space="preserve"> </w:t>
      </w:r>
      <m:oMath>
        <m:sSup>
          <m:sSupPr>
            <m:ctrlPr>
              <w:rPr>
                <w:rFonts w:ascii="Cambria Math" w:hAnsi="Cambria Math" w:cstheme="minorHAnsi"/>
                <w:i/>
                <w:sz w:val="24"/>
                <w:szCs w:val="24"/>
              </w:rPr>
            </m:ctrlPr>
          </m:sSupPr>
          <m:e>
            <m:r>
              <w:rPr>
                <w:rFonts w:ascii="Cambria Math" w:hAnsi="Cambria Math" w:cstheme="minorHAnsi"/>
                <w:sz w:val="24"/>
                <w:szCs w:val="24"/>
              </w:rPr>
              <m:t>γ</m:t>
            </m:r>
          </m:e>
          <m:sup>
            <m:r>
              <w:rPr>
                <w:rFonts w:ascii="Cambria Math" w:hAnsi="Cambria Math" w:cstheme="minorHAnsi"/>
                <w:sz w:val="24"/>
                <w:szCs w:val="24"/>
              </w:rPr>
              <m:t>2</m:t>
            </m:r>
          </m:sup>
        </m:sSup>
        <m:d>
          <m:dPr>
            <m:begChr m:val="["/>
            <m:endChr m:val="]"/>
            <m:ctrlPr>
              <w:rPr>
                <w:rFonts w:ascii="Cambria Math" w:hAnsi="Cambria Math" w:cstheme="minorHAnsi"/>
                <w:i/>
                <w:sz w:val="24"/>
                <w:szCs w:val="24"/>
              </w:rPr>
            </m:ctrlPr>
          </m:dPr>
          <m:e>
            <m:r>
              <w:rPr>
                <w:rFonts w:ascii="Cambria Math" w:hAnsi="Cambria Math" w:cstheme="minorHAnsi"/>
                <w:sz w:val="24"/>
                <w:szCs w:val="24"/>
              </w:rPr>
              <m:t>..</m:t>
            </m:r>
          </m:e>
        </m:d>
        <m:r>
          <w:rPr>
            <w:rFonts w:ascii="Cambria Math" w:hAnsi="Cambria Math" w:cstheme="minorHAnsi"/>
            <w:sz w:val="24"/>
            <w:szCs w:val="24"/>
          </w:rPr>
          <m:t xml:space="preserve">}/(1+ γ+ </m:t>
        </m:r>
        <m:sSup>
          <m:sSupPr>
            <m:ctrlPr>
              <w:rPr>
                <w:rFonts w:ascii="Cambria Math" w:hAnsi="Cambria Math" w:cstheme="minorHAnsi"/>
                <w:i/>
                <w:sz w:val="24"/>
                <w:szCs w:val="24"/>
              </w:rPr>
            </m:ctrlPr>
          </m:sSupPr>
          <m:e>
            <m:r>
              <w:rPr>
                <w:rFonts w:ascii="Cambria Math" w:hAnsi="Cambria Math" w:cstheme="minorHAnsi"/>
                <w:sz w:val="24"/>
                <w:szCs w:val="24"/>
              </w:rPr>
              <m:t>γ</m:t>
            </m:r>
          </m:e>
          <m:sup>
            <m:r>
              <w:rPr>
                <w:rFonts w:ascii="Cambria Math" w:hAnsi="Cambria Math" w:cstheme="minorHAnsi"/>
                <w:sz w:val="24"/>
                <w:szCs w:val="24"/>
              </w:rPr>
              <m:t>2</m:t>
            </m:r>
          </m:sup>
        </m:sSup>
        <m:r>
          <w:rPr>
            <w:rFonts w:ascii="Cambria Math" w:hAnsi="Cambria Math" w:cstheme="minorHAnsi"/>
            <w:sz w:val="24"/>
            <w:szCs w:val="24"/>
          </w:rPr>
          <m:t>+ ..)</m:t>
        </m:r>
      </m:oMath>
      <w:r w:rsidRPr="00D33DB3">
        <w:rPr>
          <w:rFonts w:eastAsiaTheme="minorEastAsia" w:cstheme="minorHAnsi"/>
          <w:sz w:val="24"/>
          <w:szCs w:val="24"/>
        </w:rPr>
        <w:t xml:space="preserve"> </w:t>
      </w:r>
      <w:r w:rsidRPr="00D33DB3">
        <w:rPr>
          <w:rFonts w:cstheme="minorHAnsi"/>
          <w:sz w:val="24"/>
          <w:szCs w:val="24"/>
        </w:rPr>
        <w:t xml:space="preserve">where </w:t>
      </w:r>
      <w:r w:rsidR="008B7AE8">
        <w:rPr>
          <w:rFonts w:cstheme="minorHAnsi"/>
          <w:sz w:val="24"/>
          <w:szCs w:val="24"/>
        </w:rPr>
        <w:t xml:space="preserve">σ refers to the standard deviation across 5 metres for the feature and </w:t>
      </w:r>
      <w:r w:rsidRPr="00D33DB3">
        <w:rPr>
          <w:rFonts w:cstheme="minorHAnsi"/>
          <w:i/>
          <w:iCs/>
          <w:sz w:val="24"/>
          <w:szCs w:val="24"/>
        </w:rPr>
        <w:t>γ</w:t>
      </w:r>
      <w:r w:rsidRPr="00D33DB3">
        <w:rPr>
          <w:rFonts w:cstheme="minorHAnsi"/>
          <w:sz w:val="24"/>
          <w:szCs w:val="24"/>
        </w:rPr>
        <w:t xml:space="preserve"> is a decay coefficient reducing the impact of historic rates of change. </w:t>
      </w:r>
    </w:p>
    <w:p w14:paraId="31CB0F4D" w14:textId="77777777" w:rsidR="008B7AE8" w:rsidRDefault="008B7AE8" w:rsidP="00D33DB3">
      <w:pPr>
        <w:contextualSpacing/>
        <w:rPr>
          <w:rFonts w:cstheme="minorHAnsi"/>
          <w:sz w:val="24"/>
          <w:szCs w:val="24"/>
        </w:rPr>
      </w:pPr>
    </w:p>
    <w:p w14:paraId="461ED104" w14:textId="7C944DB3" w:rsidR="008B7AE8" w:rsidRDefault="008B7AE8" w:rsidP="00D33DB3">
      <w:pPr>
        <w:contextualSpacing/>
        <w:rPr>
          <w:rFonts w:cstheme="minorHAnsi"/>
          <w:sz w:val="24"/>
          <w:szCs w:val="24"/>
        </w:rPr>
      </w:pPr>
      <w:r w:rsidRPr="008B7AE8">
        <w:rPr>
          <w:rFonts w:cstheme="minorHAnsi"/>
          <w:sz w:val="24"/>
          <w:szCs w:val="24"/>
        </w:rPr>
        <w:t xml:space="preserve">The results of the </w:t>
      </w:r>
      <w:r>
        <w:rPr>
          <w:rFonts w:cstheme="minorHAnsi"/>
          <w:sz w:val="24"/>
          <w:szCs w:val="24"/>
        </w:rPr>
        <w:t xml:space="preserve">feature transformation </w:t>
      </w:r>
      <w:r w:rsidRPr="008B7AE8">
        <w:rPr>
          <w:rFonts w:cstheme="minorHAnsi"/>
          <w:sz w:val="24"/>
          <w:szCs w:val="24"/>
        </w:rPr>
        <w:t>experiments are summarised below:</w:t>
      </w:r>
    </w:p>
    <w:p w14:paraId="3A1E3CFD" w14:textId="2F3372E9" w:rsidR="008B7AE8" w:rsidRPr="008B7AE8" w:rsidRDefault="008B7AE8" w:rsidP="00FE60B8">
      <w:pPr>
        <w:pStyle w:val="ListParagraph"/>
        <w:numPr>
          <w:ilvl w:val="0"/>
          <w:numId w:val="31"/>
        </w:numPr>
        <w:rPr>
          <w:rFonts w:cstheme="minorHAnsi"/>
          <w:sz w:val="24"/>
          <w:szCs w:val="24"/>
        </w:rPr>
      </w:pPr>
      <w:r>
        <w:rPr>
          <w:rFonts w:cstheme="minorHAnsi"/>
          <w:sz w:val="24"/>
          <w:szCs w:val="24"/>
        </w:rPr>
        <w:t>t</w:t>
      </w:r>
      <w:r w:rsidR="00D33DB3" w:rsidRPr="008B7AE8">
        <w:rPr>
          <w:rFonts w:cstheme="minorHAnsi"/>
          <w:sz w:val="24"/>
          <w:szCs w:val="24"/>
        </w:rPr>
        <w:t xml:space="preserve">he most useful rate of change features used </w:t>
      </w:r>
      <w:r w:rsidR="00D33DB3" w:rsidRPr="008B7AE8">
        <w:rPr>
          <w:rFonts w:cstheme="minorHAnsi"/>
          <w:i/>
          <w:iCs/>
          <w:sz w:val="24"/>
          <w:szCs w:val="24"/>
        </w:rPr>
        <w:t>γ</w:t>
      </w:r>
      <w:r w:rsidR="00D33DB3" w:rsidRPr="008B7AE8">
        <w:rPr>
          <w:rFonts w:cstheme="minorHAnsi"/>
          <w:sz w:val="24"/>
          <w:szCs w:val="24"/>
        </w:rPr>
        <w:t xml:space="preserve">=0 i.e. </w:t>
      </w:r>
      <w:r w:rsidRPr="008B7AE8">
        <w:rPr>
          <w:rFonts w:cstheme="minorHAnsi"/>
          <w:sz w:val="24"/>
          <w:szCs w:val="24"/>
        </w:rPr>
        <w:t xml:space="preserve">using </w:t>
      </w:r>
      <w:r w:rsidR="00D33DB3" w:rsidRPr="008B7AE8">
        <w:rPr>
          <w:rFonts w:cstheme="minorHAnsi"/>
          <w:sz w:val="24"/>
          <w:szCs w:val="24"/>
        </w:rPr>
        <w:t xml:space="preserve">only the </w:t>
      </w:r>
      <w:r w:rsidRPr="008B7AE8">
        <w:rPr>
          <w:rFonts w:cstheme="minorHAnsi"/>
          <w:sz w:val="24"/>
          <w:szCs w:val="24"/>
        </w:rPr>
        <w:t xml:space="preserve">most recent </w:t>
      </w:r>
      <w:r w:rsidR="00D33DB3" w:rsidRPr="008B7AE8">
        <w:rPr>
          <w:rFonts w:cstheme="minorHAnsi"/>
          <w:sz w:val="24"/>
          <w:szCs w:val="24"/>
        </w:rPr>
        <w:t>rate of change</w:t>
      </w:r>
    </w:p>
    <w:p w14:paraId="62E0F09B" w14:textId="7A212318" w:rsidR="007843AE" w:rsidRPr="008B7AE8" w:rsidRDefault="00D33DB3" w:rsidP="00FE60B8">
      <w:pPr>
        <w:pStyle w:val="ListParagraph"/>
        <w:numPr>
          <w:ilvl w:val="0"/>
          <w:numId w:val="31"/>
        </w:numPr>
        <w:rPr>
          <w:rFonts w:eastAsiaTheme="minorEastAsia" w:cstheme="minorHAnsi"/>
          <w:sz w:val="24"/>
          <w:szCs w:val="24"/>
        </w:rPr>
      </w:pPr>
      <w:r w:rsidRPr="008B7AE8">
        <w:rPr>
          <w:rFonts w:cstheme="minorHAnsi"/>
          <w:sz w:val="24"/>
          <w:szCs w:val="24"/>
        </w:rPr>
        <w:t xml:space="preserve">the ML models did not demonstrate </w:t>
      </w:r>
      <w:r w:rsidR="00EA3BF8">
        <w:rPr>
          <w:rFonts w:cstheme="minorHAnsi"/>
          <w:sz w:val="24"/>
          <w:szCs w:val="24"/>
        </w:rPr>
        <w:t>improved</w:t>
      </w:r>
      <w:r w:rsidRPr="008B7AE8">
        <w:rPr>
          <w:rFonts w:cstheme="minorHAnsi"/>
          <w:sz w:val="24"/>
          <w:szCs w:val="24"/>
        </w:rPr>
        <w:t xml:space="preserve"> performance using this feature transformation approach</w:t>
      </w:r>
    </w:p>
    <w:p w14:paraId="0CA4AFDF" w14:textId="7E64260F" w:rsidR="00D33DB3" w:rsidRDefault="00D33DB3" w:rsidP="003B59C2">
      <w:pPr>
        <w:rPr>
          <w:rFonts w:eastAsiaTheme="minorEastAsia"/>
          <w:sz w:val="24"/>
          <w:szCs w:val="24"/>
        </w:rPr>
      </w:pPr>
    </w:p>
    <w:p w14:paraId="5DE51B1F" w14:textId="435E0A34" w:rsidR="00220618" w:rsidRPr="00220618" w:rsidRDefault="00220618" w:rsidP="00220618">
      <w:pPr>
        <w:rPr>
          <w:rFonts w:eastAsiaTheme="minorEastAsia"/>
          <w:b/>
          <w:bCs/>
          <w:sz w:val="24"/>
          <w:szCs w:val="24"/>
        </w:rPr>
      </w:pPr>
      <w:r w:rsidRPr="00220618">
        <w:rPr>
          <w:rFonts w:eastAsiaTheme="minorEastAsia"/>
          <w:b/>
          <w:bCs/>
          <w:sz w:val="24"/>
          <w:szCs w:val="24"/>
        </w:rPr>
        <w:t>[7.</w:t>
      </w:r>
      <w:r>
        <w:rPr>
          <w:rFonts w:eastAsiaTheme="minorEastAsia"/>
          <w:b/>
          <w:bCs/>
          <w:sz w:val="24"/>
          <w:szCs w:val="24"/>
        </w:rPr>
        <w:t>6</w:t>
      </w:r>
      <w:r w:rsidRPr="00220618">
        <w:rPr>
          <w:rFonts w:eastAsiaTheme="minorEastAsia"/>
          <w:b/>
          <w:bCs/>
          <w:sz w:val="24"/>
          <w:szCs w:val="24"/>
        </w:rPr>
        <w:t xml:space="preserve">] </w:t>
      </w:r>
      <w:r>
        <w:rPr>
          <w:rFonts w:eastAsiaTheme="minorEastAsia"/>
          <w:b/>
          <w:bCs/>
          <w:sz w:val="24"/>
          <w:szCs w:val="24"/>
        </w:rPr>
        <w:t>E</w:t>
      </w:r>
      <w:r w:rsidRPr="00220618">
        <w:rPr>
          <w:rFonts w:eastAsiaTheme="minorEastAsia"/>
          <w:b/>
          <w:bCs/>
          <w:sz w:val="24"/>
          <w:szCs w:val="24"/>
        </w:rPr>
        <w:t>xperiments</w:t>
      </w:r>
      <w:r>
        <w:rPr>
          <w:rFonts w:eastAsiaTheme="minorEastAsia"/>
          <w:b/>
          <w:bCs/>
          <w:sz w:val="24"/>
          <w:szCs w:val="24"/>
        </w:rPr>
        <w:t xml:space="preserve"> assessing prediction accuracy in longer term horizons</w:t>
      </w:r>
    </w:p>
    <w:p w14:paraId="200856D4" w14:textId="77777777" w:rsidR="002E00AF" w:rsidRDefault="00212F5A" w:rsidP="00212F5A">
      <w:pPr>
        <w:rPr>
          <w:rFonts w:cstheme="minorHAnsi"/>
          <w:sz w:val="24"/>
          <w:szCs w:val="24"/>
        </w:rPr>
      </w:pPr>
      <w:r w:rsidRPr="00212F5A">
        <w:rPr>
          <w:rFonts w:cstheme="minorHAnsi"/>
          <w:sz w:val="24"/>
          <w:szCs w:val="24"/>
        </w:rPr>
        <w:t xml:space="preserve">Predictions were made for a 2-quarter time horizon. The baseline performance was compared with Random Forest regression. The ML </w:t>
      </w:r>
      <w:proofErr w:type="gramStart"/>
      <w:r w:rsidRPr="00212F5A">
        <w:rPr>
          <w:rFonts w:cstheme="minorHAnsi"/>
          <w:sz w:val="24"/>
          <w:szCs w:val="24"/>
        </w:rPr>
        <w:t>method  clearly</w:t>
      </w:r>
      <w:proofErr w:type="gramEnd"/>
      <w:r w:rsidRPr="00212F5A">
        <w:rPr>
          <w:rFonts w:cstheme="minorHAnsi"/>
          <w:sz w:val="24"/>
          <w:szCs w:val="24"/>
        </w:rPr>
        <w:t xml:space="preserve"> outperform</w:t>
      </w:r>
      <w:r w:rsidR="002E00AF">
        <w:rPr>
          <w:rFonts w:cstheme="minorHAnsi"/>
          <w:sz w:val="24"/>
          <w:szCs w:val="24"/>
        </w:rPr>
        <w:t>ed</w:t>
      </w:r>
      <w:r w:rsidRPr="00212F5A">
        <w:rPr>
          <w:rFonts w:cstheme="minorHAnsi"/>
          <w:sz w:val="24"/>
          <w:szCs w:val="24"/>
        </w:rPr>
        <w:t xml:space="preserve"> the baseline in the longer time horizon. </w:t>
      </w:r>
    </w:p>
    <w:p w14:paraId="1E241AEF" w14:textId="3A13AE09" w:rsidR="00212F5A" w:rsidRPr="00212F5A" w:rsidRDefault="00212F5A" w:rsidP="00212F5A">
      <w:pPr>
        <w:rPr>
          <w:rFonts w:cstheme="minorHAnsi"/>
          <w:sz w:val="24"/>
          <w:szCs w:val="24"/>
        </w:rPr>
      </w:pPr>
      <w:r w:rsidRPr="00212F5A">
        <w:rPr>
          <w:rFonts w:cstheme="minorHAnsi"/>
          <w:sz w:val="24"/>
          <w:szCs w:val="24"/>
        </w:rPr>
        <w:t>Additionally, Random Forest produced significantly higher test accuracy on the “high priority” predictions.</w:t>
      </w:r>
    </w:p>
    <w:tbl>
      <w:tblPr>
        <w:tblStyle w:val="TableGrid5"/>
        <w:tblW w:w="0" w:type="auto"/>
        <w:tblLook w:val="04A0" w:firstRow="1" w:lastRow="0" w:firstColumn="1" w:lastColumn="0" w:noHBand="0" w:noVBand="1"/>
      </w:tblPr>
      <w:tblGrid>
        <w:gridCol w:w="2667"/>
        <w:gridCol w:w="1587"/>
        <w:gridCol w:w="1587"/>
        <w:gridCol w:w="1587"/>
        <w:gridCol w:w="1588"/>
      </w:tblGrid>
      <w:tr w:rsidR="00212F5A" w:rsidRPr="00212F5A" w14:paraId="3F93A7AC" w14:textId="77777777" w:rsidTr="005D68FE">
        <w:tc>
          <w:tcPr>
            <w:tcW w:w="2667" w:type="dxa"/>
            <w:shd w:val="clear" w:color="auto" w:fill="E7E6E6" w:themeFill="background2"/>
          </w:tcPr>
          <w:p w14:paraId="6A2A110C"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Prediction Method</w:t>
            </w:r>
          </w:p>
        </w:tc>
        <w:tc>
          <w:tcPr>
            <w:tcW w:w="1587" w:type="dxa"/>
            <w:shd w:val="clear" w:color="auto" w:fill="E7E6E6" w:themeFill="background2"/>
          </w:tcPr>
          <w:p w14:paraId="6ADCEB79"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Best Test Accuracy</w:t>
            </w:r>
          </w:p>
        </w:tc>
        <w:tc>
          <w:tcPr>
            <w:tcW w:w="1587" w:type="dxa"/>
            <w:shd w:val="clear" w:color="auto" w:fill="E7E6E6" w:themeFill="background2"/>
          </w:tcPr>
          <w:p w14:paraId="3842734C"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Gradient of best-fit for Best Model</w:t>
            </w:r>
          </w:p>
        </w:tc>
        <w:tc>
          <w:tcPr>
            <w:tcW w:w="1587" w:type="dxa"/>
            <w:shd w:val="clear" w:color="auto" w:fill="E7E6E6" w:themeFill="background2"/>
          </w:tcPr>
          <w:p w14:paraId="684E0BA4"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 xml:space="preserve">Best Test </w:t>
            </w:r>
            <w:proofErr w:type="gramStart"/>
            <w:r w:rsidRPr="00212F5A">
              <w:rPr>
                <w:rFonts w:cstheme="minorHAnsi"/>
                <w:b/>
                <w:bCs/>
                <w:sz w:val="24"/>
                <w:szCs w:val="24"/>
              </w:rPr>
              <w:t>Accuracy  “</w:t>
            </w:r>
            <w:proofErr w:type="gramEnd"/>
            <w:r w:rsidRPr="00212F5A">
              <w:rPr>
                <w:rFonts w:cstheme="minorHAnsi"/>
                <w:b/>
                <w:bCs/>
                <w:sz w:val="24"/>
                <w:szCs w:val="24"/>
              </w:rPr>
              <w:t>High Priority”</w:t>
            </w:r>
          </w:p>
        </w:tc>
        <w:tc>
          <w:tcPr>
            <w:tcW w:w="1588" w:type="dxa"/>
            <w:shd w:val="clear" w:color="auto" w:fill="E7E6E6" w:themeFill="background2"/>
          </w:tcPr>
          <w:p w14:paraId="15217509"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Best Correlation “High Priority”</w:t>
            </w:r>
          </w:p>
        </w:tc>
      </w:tr>
      <w:tr w:rsidR="00212F5A" w:rsidRPr="00212F5A" w14:paraId="76ADC556" w14:textId="77777777" w:rsidTr="005D68FE">
        <w:tc>
          <w:tcPr>
            <w:tcW w:w="2667" w:type="dxa"/>
          </w:tcPr>
          <w:p w14:paraId="1E943D50" w14:textId="77777777" w:rsidR="00212F5A" w:rsidRPr="00212F5A" w:rsidRDefault="00212F5A" w:rsidP="00EA3BF8">
            <w:pPr>
              <w:spacing w:line="259" w:lineRule="auto"/>
              <w:ind w:left="360"/>
              <w:contextualSpacing/>
              <w:rPr>
                <w:rFonts w:cstheme="minorHAnsi"/>
                <w:sz w:val="24"/>
                <w:szCs w:val="24"/>
              </w:rPr>
            </w:pPr>
            <w:r w:rsidRPr="00212F5A">
              <w:rPr>
                <w:rFonts w:cstheme="minorHAnsi"/>
                <w:sz w:val="24"/>
                <w:szCs w:val="24"/>
              </w:rPr>
              <w:t>Baseline</w:t>
            </w:r>
          </w:p>
        </w:tc>
        <w:tc>
          <w:tcPr>
            <w:tcW w:w="1587" w:type="dxa"/>
          </w:tcPr>
          <w:p w14:paraId="3800F902"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51.86%</w:t>
            </w:r>
          </w:p>
        </w:tc>
        <w:tc>
          <w:tcPr>
            <w:tcW w:w="1587" w:type="dxa"/>
          </w:tcPr>
          <w:p w14:paraId="185D9E7E"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0.23</w:t>
            </w:r>
          </w:p>
        </w:tc>
        <w:tc>
          <w:tcPr>
            <w:tcW w:w="1587" w:type="dxa"/>
          </w:tcPr>
          <w:p w14:paraId="5A95F64D"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28.78%</w:t>
            </w:r>
          </w:p>
        </w:tc>
        <w:tc>
          <w:tcPr>
            <w:tcW w:w="1588" w:type="dxa"/>
          </w:tcPr>
          <w:p w14:paraId="4616E075"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-0.56</w:t>
            </w:r>
          </w:p>
        </w:tc>
      </w:tr>
      <w:tr w:rsidR="00212F5A" w:rsidRPr="00212F5A" w14:paraId="50EA37C1" w14:textId="77777777" w:rsidTr="005D68FE">
        <w:tc>
          <w:tcPr>
            <w:tcW w:w="2667" w:type="dxa"/>
          </w:tcPr>
          <w:p w14:paraId="03787679" w14:textId="7AF7C865" w:rsidR="00212F5A" w:rsidRPr="00212F5A" w:rsidRDefault="00212F5A" w:rsidP="00EA3BF8">
            <w:pPr>
              <w:spacing w:line="259" w:lineRule="auto"/>
              <w:ind w:left="360"/>
              <w:contextualSpacing/>
              <w:rPr>
                <w:rFonts w:cstheme="minorHAnsi"/>
                <w:sz w:val="24"/>
                <w:szCs w:val="24"/>
              </w:rPr>
            </w:pPr>
            <w:r w:rsidRPr="00212F5A">
              <w:rPr>
                <w:rFonts w:cstheme="minorHAnsi"/>
                <w:sz w:val="24"/>
                <w:szCs w:val="24"/>
              </w:rPr>
              <w:t>Random Forest</w:t>
            </w:r>
            <w:r w:rsidR="002E00AF" w:rsidRPr="002E00AF">
              <w:rPr>
                <w:rFonts w:cstheme="minorHAnsi"/>
                <w:sz w:val="24"/>
                <w:szCs w:val="24"/>
                <w:vertAlign w:val="superscript"/>
              </w:rPr>
              <w:t>2</w:t>
            </w:r>
            <w:r w:rsidRPr="00212F5A">
              <w:rPr>
                <w:rFonts w:cstheme="minorHAnsi"/>
                <w:sz w:val="24"/>
                <w:szCs w:val="24"/>
              </w:rPr>
              <w:t xml:space="preserve"> </w:t>
            </w:r>
          </w:p>
        </w:tc>
        <w:tc>
          <w:tcPr>
            <w:tcW w:w="1587" w:type="dxa"/>
          </w:tcPr>
          <w:p w14:paraId="3F65A7BF"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74.19%</w:t>
            </w:r>
          </w:p>
        </w:tc>
        <w:tc>
          <w:tcPr>
            <w:tcW w:w="1587" w:type="dxa"/>
          </w:tcPr>
          <w:p w14:paraId="39E10F2C"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1.29</w:t>
            </w:r>
          </w:p>
        </w:tc>
        <w:tc>
          <w:tcPr>
            <w:tcW w:w="1587" w:type="dxa"/>
          </w:tcPr>
          <w:p w14:paraId="0A0FDB16"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70.93%</w:t>
            </w:r>
          </w:p>
        </w:tc>
        <w:tc>
          <w:tcPr>
            <w:tcW w:w="1588" w:type="dxa"/>
          </w:tcPr>
          <w:p w14:paraId="1D549524"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0.15</w:t>
            </w:r>
          </w:p>
        </w:tc>
      </w:tr>
    </w:tbl>
    <w:p w14:paraId="4469D15D" w14:textId="336C2381" w:rsidR="00212F5A" w:rsidRPr="00212F5A" w:rsidRDefault="002E00AF" w:rsidP="00212F5A">
      <w:pPr>
        <w:rPr>
          <w:rFonts w:cstheme="minorHAnsi"/>
        </w:rPr>
      </w:pPr>
      <w:r w:rsidRPr="002E00AF">
        <w:rPr>
          <w:rFonts w:cstheme="minorHAnsi"/>
        </w:rPr>
        <w:t xml:space="preserve">Note 2: </w:t>
      </w:r>
      <w:r w:rsidR="00212F5A" w:rsidRPr="00212F5A">
        <w:rPr>
          <w:rFonts w:cstheme="minorHAnsi"/>
        </w:rPr>
        <w:t>Random Forest used 9 features, unscaled data.</w:t>
      </w:r>
    </w:p>
    <w:p w14:paraId="5AC32F2C" w14:textId="5EC72EAD" w:rsidR="00EA3BF8" w:rsidRPr="00EA3BF8" w:rsidRDefault="00EA3BF8" w:rsidP="00212F5A">
      <w:pPr>
        <w:rPr>
          <w:i/>
          <w:iCs/>
        </w:rPr>
      </w:pPr>
      <w:r w:rsidRPr="00EA3BF8">
        <w:rPr>
          <w:i/>
          <w:iCs/>
        </w:rPr>
        <w:t>Table 12: RF Regression outperformed the baseline for 2-quarter horizon</w:t>
      </w:r>
    </w:p>
    <w:p w14:paraId="2A91A5FE" w14:textId="018AD190" w:rsidR="00212F5A" w:rsidRPr="00EA3BF8" w:rsidRDefault="00EA3BF8" w:rsidP="00212F5A">
      <w:pPr>
        <w:rPr>
          <w:sz w:val="24"/>
          <w:szCs w:val="24"/>
        </w:rPr>
      </w:pPr>
      <w:r>
        <w:rPr>
          <w:sz w:val="24"/>
          <w:szCs w:val="24"/>
        </w:rPr>
        <w:t>U</w:t>
      </w:r>
      <w:r w:rsidR="002E00AF" w:rsidRPr="00EA3BF8">
        <w:rPr>
          <w:sz w:val="24"/>
          <w:szCs w:val="24"/>
        </w:rPr>
        <w:t>nlike the baseline method, Random Forest</w:t>
      </w:r>
      <w:r>
        <w:rPr>
          <w:sz w:val="24"/>
          <w:szCs w:val="24"/>
        </w:rPr>
        <w:t xml:space="preserve"> Regression </w:t>
      </w:r>
      <w:r w:rsidR="002E00AF" w:rsidRPr="00EA3BF8">
        <w:rPr>
          <w:sz w:val="24"/>
          <w:szCs w:val="24"/>
        </w:rPr>
        <w:t>produced predictions for 2 future quarters that could be useful</w:t>
      </w:r>
      <w:r>
        <w:rPr>
          <w:sz w:val="24"/>
          <w:szCs w:val="24"/>
        </w:rPr>
        <w:t xml:space="preserve"> (Figure </w:t>
      </w:r>
      <w:ins w:id="522" w:author="JJ Liu" w:date="2019-11-26T01:25:00Z">
        <w:r w:rsidR="0098185C">
          <w:rPr>
            <w:sz w:val="24"/>
            <w:szCs w:val="24"/>
          </w:rPr>
          <w:t>18</w:t>
        </w:r>
      </w:ins>
      <w:del w:id="523" w:author="JJ Liu" w:date="2019-11-26T01:25:00Z">
        <w:r w:rsidDel="0098185C">
          <w:rPr>
            <w:sz w:val="24"/>
            <w:szCs w:val="24"/>
          </w:rPr>
          <w:delText>??</w:delText>
        </w:r>
      </w:del>
      <w:r>
        <w:rPr>
          <w:sz w:val="24"/>
          <w:szCs w:val="24"/>
        </w:rPr>
        <w:t>)</w:t>
      </w:r>
      <w:r w:rsidR="002E00AF" w:rsidRPr="00EA3BF8">
        <w:rPr>
          <w:sz w:val="24"/>
          <w:szCs w:val="24"/>
        </w:rPr>
        <w:t>.</w:t>
      </w:r>
    </w:p>
    <w:p w14:paraId="6CC938B5" w14:textId="77777777" w:rsidR="002E00AF" w:rsidRPr="00212F5A" w:rsidRDefault="002E00AF" w:rsidP="00212F5A"/>
    <w:tbl>
      <w:tblPr>
        <w:tblStyle w:val="TableGrid5"/>
        <w:tblW w:w="0" w:type="auto"/>
        <w:tblLayout w:type="fixed"/>
        <w:tblLook w:val="04A0" w:firstRow="1" w:lastRow="0" w:firstColumn="1" w:lastColumn="0" w:noHBand="0" w:noVBand="1"/>
      </w:tblPr>
      <w:tblGrid>
        <w:gridCol w:w="4508"/>
        <w:gridCol w:w="4508"/>
      </w:tblGrid>
      <w:tr w:rsidR="00212F5A" w:rsidRPr="00212F5A" w14:paraId="2B653FB6" w14:textId="77777777" w:rsidTr="005D68FE">
        <w:tc>
          <w:tcPr>
            <w:tcW w:w="4508" w:type="dxa"/>
            <w:shd w:val="clear" w:color="auto" w:fill="E7E6E6" w:themeFill="background2"/>
          </w:tcPr>
          <w:p w14:paraId="3099C682" w14:textId="77777777" w:rsidR="00212F5A" w:rsidRPr="00212F5A" w:rsidRDefault="00212F5A" w:rsidP="00212F5A">
            <w:pPr>
              <w:spacing w:after="160" w:line="259" w:lineRule="auto"/>
              <w:jc w:val="center"/>
              <w:rPr>
                <w:rFonts w:cstheme="minorHAnsi"/>
                <w:b/>
                <w:bCs/>
                <w:sz w:val="24"/>
                <w:szCs w:val="24"/>
              </w:rPr>
            </w:pPr>
            <w:r w:rsidRPr="00212F5A">
              <w:rPr>
                <w:rFonts w:cstheme="minorHAnsi"/>
                <w:b/>
                <w:bCs/>
                <w:sz w:val="24"/>
                <w:szCs w:val="24"/>
              </w:rPr>
              <w:lastRenderedPageBreak/>
              <w:t xml:space="preserve">Baseline prediction: </w:t>
            </w:r>
            <w:proofErr w:type="spellStart"/>
            <w:r w:rsidRPr="00212F5A">
              <w:rPr>
                <w:rFonts w:cstheme="minorHAnsi"/>
                <w:b/>
                <w:bCs/>
                <w:sz w:val="24"/>
                <w:szCs w:val="24"/>
              </w:rPr>
              <w:t>Combined</w:t>
            </w:r>
            <w:r w:rsidRPr="00212F5A">
              <w:rPr>
                <w:rFonts w:cstheme="minorHAnsi"/>
                <w:b/>
                <w:bCs/>
                <w:sz w:val="24"/>
                <w:szCs w:val="24"/>
                <w:vertAlign w:val="subscript"/>
              </w:rPr>
              <w:t>i</w:t>
            </w:r>
            <w:proofErr w:type="spellEnd"/>
            <w:r w:rsidRPr="00212F5A">
              <w:rPr>
                <w:rFonts w:cstheme="minorHAnsi"/>
                <w:b/>
                <w:bCs/>
                <w:sz w:val="24"/>
                <w:szCs w:val="24"/>
              </w:rPr>
              <w:t xml:space="preserve">(t) = </w:t>
            </w:r>
            <w:proofErr w:type="spellStart"/>
            <w:r w:rsidRPr="00212F5A">
              <w:rPr>
                <w:rFonts w:cstheme="minorHAnsi"/>
                <w:b/>
                <w:bCs/>
                <w:sz w:val="24"/>
                <w:szCs w:val="24"/>
              </w:rPr>
              <w:t>Combined</w:t>
            </w:r>
            <w:r w:rsidRPr="00212F5A">
              <w:rPr>
                <w:rFonts w:cstheme="minorHAnsi"/>
                <w:b/>
                <w:bCs/>
                <w:sz w:val="24"/>
                <w:szCs w:val="24"/>
                <w:vertAlign w:val="subscript"/>
              </w:rPr>
              <w:t>i</w:t>
            </w:r>
            <w:proofErr w:type="spellEnd"/>
            <w:r w:rsidRPr="00212F5A">
              <w:rPr>
                <w:rFonts w:cstheme="minorHAnsi"/>
                <w:b/>
                <w:bCs/>
                <w:sz w:val="24"/>
                <w:szCs w:val="24"/>
              </w:rPr>
              <w:t>(t-1)</w:t>
            </w:r>
          </w:p>
        </w:tc>
        <w:tc>
          <w:tcPr>
            <w:tcW w:w="4508" w:type="dxa"/>
            <w:shd w:val="clear" w:color="auto" w:fill="E7E6E6" w:themeFill="background2"/>
          </w:tcPr>
          <w:p w14:paraId="16613CC6" w14:textId="77777777" w:rsidR="00212F5A" w:rsidRPr="00212F5A" w:rsidRDefault="00212F5A" w:rsidP="00212F5A">
            <w:pPr>
              <w:spacing w:after="160" w:line="259" w:lineRule="auto"/>
              <w:jc w:val="center"/>
              <w:rPr>
                <w:rFonts w:cstheme="minorHAnsi"/>
                <w:b/>
                <w:bCs/>
                <w:sz w:val="24"/>
                <w:szCs w:val="24"/>
              </w:rPr>
            </w:pPr>
            <w:r w:rsidRPr="00212F5A">
              <w:rPr>
                <w:rFonts w:cstheme="minorHAnsi"/>
                <w:b/>
                <w:bCs/>
                <w:sz w:val="24"/>
                <w:szCs w:val="24"/>
              </w:rPr>
              <w:t>Random Forest Regression (9 features)</w:t>
            </w:r>
          </w:p>
        </w:tc>
      </w:tr>
      <w:tr w:rsidR="00212F5A" w:rsidRPr="00212F5A" w14:paraId="5D913B94" w14:textId="77777777" w:rsidTr="005D68FE">
        <w:tc>
          <w:tcPr>
            <w:tcW w:w="4508" w:type="dxa"/>
          </w:tcPr>
          <w:p w14:paraId="664A0367"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drawing>
                <wp:inline distT="0" distB="0" distL="0" distR="0" wp14:anchorId="796FBB71" wp14:editId="4E76C8E6">
                  <wp:extent cx="2765516" cy="2042160"/>
                  <wp:effectExtent l="0" t="0" r="0" b="0"/>
                  <wp:docPr id="37" name="Picture 37" descr="C:\Users\Marcus\AppData\Local\Microsoft\Windows\INetCache\Content.MSO\6D73C9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rcus\AppData\Local\Microsoft\Windows\INetCache\Content.MSO\6D73C94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9117" cy="2059588"/>
                          </a:xfrm>
                          <a:prstGeom prst="rect">
                            <a:avLst/>
                          </a:prstGeom>
                          <a:noFill/>
                          <a:ln>
                            <a:noFill/>
                          </a:ln>
                        </pic:spPr>
                      </pic:pic>
                    </a:graphicData>
                  </a:graphic>
                </wp:inline>
              </w:drawing>
            </w:r>
          </w:p>
        </w:tc>
        <w:tc>
          <w:tcPr>
            <w:tcW w:w="4508" w:type="dxa"/>
          </w:tcPr>
          <w:p w14:paraId="407181E6"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drawing>
                <wp:inline distT="0" distB="0" distL="0" distR="0" wp14:anchorId="3E05FA4B" wp14:editId="065FE7D1">
                  <wp:extent cx="2794302" cy="1760220"/>
                  <wp:effectExtent l="0" t="0" r="0" b="0"/>
                  <wp:docPr id="35" name="Picture 35" descr="C:\Users\Marcus\AppData\Local\Microsoft\Windows\INetCache\Content.MSO\CF3844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cus\AppData\Local\Microsoft\Windows\INetCache\Content.MSO\CF38442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6784" cy="1774382"/>
                          </a:xfrm>
                          <a:prstGeom prst="rect">
                            <a:avLst/>
                          </a:prstGeom>
                          <a:noFill/>
                          <a:ln>
                            <a:noFill/>
                          </a:ln>
                        </pic:spPr>
                      </pic:pic>
                    </a:graphicData>
                  </a:graphic>
                </wp:inline>
              </w:drawing>
            </w:r>
          </w:p>
        </w:tc>
      </w:tr>
      <w:tr w:rsidR="00212F5A" w:rsidRPr="00212F5A" w14:paraId="53F82F42" w14:textId="77777777" w:rsidTr="005D68FE">
        <w:tc>
          <w:tcPr>
            <w:tcW w:w="4508" w:type="dxa"/>
          </w:tcPr>
          <w:p w14:paraId="27A7939B"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drawing>
                <wp:inline distT="0" distB="0" distL="0" distR="0" wp14:anchorId="284CE4DD" wp14:editId="28F4C502">
                  <wp:extent cx="2758440" cy="2030456"/>
                  <wp:effectExtent l="0" t="0" r="3810" b="8255"/>
                  <wp:docPr id="38" name="Picture 38" descr="C:\Users\Marcus\AppData\Local\Microsoft\Windows\INetCache\Content.MSO\BB149D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rcus\AppData\Local\Microsoft\Windows\INetCache\Content.MSO\BB149DF7.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7791" cy="2059422"/>
                          </a:xfrm>
                          <a:prstGeom prst="rect">
                            <a:avLst/>
                          </a:prstGeom>
                          <a:noFill/>
                          <a:ln>
                            <a:noFill/>
                          </a:ln>
                        </pic:spPr>
                      </pic:pic>
                    </a:graphicData>
                  </a:graphic>
                </wp:inline>
              </w:drawing>
            </w:r>
          </w:p>
        </w:tc>
        <w:tc>
          <w:tcPr>
            <w:tcW w:w="4508" w:type="dxa"/>
          </w:tcPr>
          <w:p w14:paraId="62D657EE"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drawing>
                <wp:inline distT="0" distB="0" distL="0" distR="0" wp14:anchorId="5136A595" wp14:editId="387B2663">
                  <wp:extent cx="2773680" cy="1932140"/>
                  <wp:effectExtent l="0" t="0" r="0" b="0"/>
                  <wp:docPr id="36" name="Picture 36" descr="C:\Users\Marcus\AppData\Local\Microsoft\Windows\INetCache\Content.MSO\3FD3AE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rcus\AppData\Local\Microsoft\Windows\INetCache\Content.MSO\3FD3AE7B.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98629" cy="1949519"/>
                          </a:xfrm>
                          <a:prstGeom prst="rect">
                            <a:avLst/>
                          </a:prstGeom>
                          <a:noFill/>
                          <a:ln>
                            <a:noFill/>
                          </a:ln>
                        </pic:spPr>
                      </pic:pic>
                    </a:graphicData>
                  </a:graphic>
                </wp:inline>
              </w:drawing>
            </w:r>
          </w:p>
        </w:tc>
      </w:tr>
    </w:tbl>
    <w:p w14:paraId="7339E318" w14:textId="359109EF" w:rsidR="00212F5A" w:rsidRPr="00382969" w:rsidRDefault="002E00AF" w:rsidP="002E00AF">
      <w:pPr>
        <w:jc w:val="center"/>
        <w:rPr>
          <w:rFonts w:cstheme="minorHAnsi"/>
          <w:i/>
          <w:iCs/>
        </w:rPr>
      </w:pPr>
      <w:r w:rsidRPr="00382969">
        <w:rPr>
          <w:rFonts w:cstheme="minorHAnsi"/>
          <w:i/>
          <w:iCs/>
        </w:rPr>
        <w:t xml:space="preserve">Figure </w:t>
      </w:r>
      <w:ins w:id="524" w:author="JJ Liu" w:date="2019-11-26T01:25:00Z">
        <w:r w:rsidR="0098185C">
          <w:rPr>
            <w:rFonts w:cstheme="minorHAnsi"/>
            <w:i/>
            <w:iCs/>
          </w:rPr>
          <w:t>18</w:t>
        </w:r>
      </w:ins>
      <w:del w:id="525" w:author="JJ Liu" w:date="2019-11-26T01:25:00Z">
        <w:r w:rsidRPr="00382969" w:rsidDel="0098185C">
          <w:rPr>
            <w:rFonts w:cstheme="minorHAnsi"/>
            <w:i/>
            <w:iCs/>
          </w:rPr>
          <w:delText>??</w:delText>
        </w:r>
      </w:del>
      <w:r w:rsidRPr="00382969">
        <w:rPr>
          <w:rFonts w:cstheme="minorHAnsi"/>
          <w:i/>
          <w:iCs/>
        </w:rPr>
        <w:t>: RF Regression outperforms the baseline prediction in 2-quarter horizon</w:t>
      </w:r>
    </w:p>
    <w:p w14:paraId="3B2FF8D3" w14:textId="77777777" w:rsidR="002E00AF" w:rsidRDefault="002E00AF" w:rsidP="00212F5A">
      <w:pPr>
        <w:rPr>
          <w:rFonts w:ascii="Century Gothic" w:hAnsi="Century Gothic"/>
          <w:sz w:val="20"/>
          <w:szCs w:val="20"/>
        </w:rPr>
      </w:pPr>
    </w:p>
    <w:p w14:paraId="624BDFE0" w14:textId="551C5FE5" w:rsidR="00BA4174" w:rsidRPr="00EA3BF8" w:rsidRDefault="00BA4174" w:rsidP="00BA4174">
      <w:pPr>
        <w:rPr>
          <w:rFonts w:cstheme="minorHAnsi"/>
          <w:b/>
          <w:bCs/>
          <w:sz w:val="24"/>
          <w:szCs w:val="24"/>
        </w:rPr>
      </w:pPr>
      <w:r w:rsidRPr="00EA3BF8">
        <w:rPr>
          <w:rFonts w:cstheme="minorHAnsi"/>
          <w:b/>
          <w:bCs/>
          <w:sz w:val="24"/>
          <w:szCs w:val="24"/>
        </w:rPr>
        <w:t>[7.7] Assessing the usability of visualisations</w:t>
      </w:r>
    </w:p>
    <w:p w14:paraId="0ECA140C" w14:textId="08D77510" w:rsidR="00212F5A" w:rsidRPr="00BA4174" w:rsidRDefault="00BA4174" w:rsidP="00212F5A">
      <w:pPr>
        <w:rPr>
          <w:rFonts w:cstheme="minorHAnsi"/>
          <w:sz w:val="24"/>
          <w:szCs w:val="24"/>
        </w:rPr>
      </w:pPr>
      <w:r w:rsidRPr="00BA4174">
        <w:rPr>
          <w:rFonts w:cstheme="minorHAnsi"/>
          <w:sz w:val="24"/>
          <w:szCs w:val="24"/>
        </w:rPr>
        <w:t>The usability of visualisations w</w:t>
      </w:r>
      <w:r w:rsidR="00C53267">
        <w:rPr>
          <w:rFonts w:cstheme="minorHAnsi"/>
          <w:sz w:val="24"/>
          <w:szCs w:val="24"/>
        </w:rPr>
        <w:t>as</w:t>
      </w:r>
      <w:r w:rsidRPr="00BA4174">
        <w:rPr>
          <w:rFonts w:cstheme="minorHAnsi"/>
          <w:sz w:val="24"/>
          <w:szCs w:val="24"/>
        </w:rPr>
        <w:t xml:space="preserve"> assessed using the following metrics:</w:t>
      </w:r>
    </w:p>
    <w:tbl>
      <w:tblPr>
        <w:tblStyle w:val="TableGrid"/>
        <w:tblW w:w="0" w:type="auto"/>
        <w:tblLook w:val="04A0" w:firstRow="1" w:lastRow="0" w:firstColumn="1" w:lastColumn="0" w:noHBand="0" w:noVBand="1"/>
      </w:tblPr>
      <w:tblGrid>
        <w:gridCol w:w="2689"/>
        <w:gridCol w:w="3163"/>
        <w:gridCol w:w="3164"/>
      </w:tblGrid>
      <w:tr w:rsidR="00BA4174" w14:paraId="5B790D11" w14:textId="77777777" w:rsidTr="00BE160A">
        <w:tc>
          <w:tcPr>
            <w:tcW w:w="2689" w:type="dxa"/>
            <w:shd w:val="clear" w:color="auto" w:fill="E7E6E6" w:themeFill="background2"/>
          </w:tcPr>
          <w:p w14:paraId="1F703146" w14:textId="6C65FE37" w:rsidR="00BA4174" w:rsidRPr="00BA4174" w:rsidRDefault="00BA4174" w:rsidP="00BA4174">
            <w:pPr>
              <w:jc w:val="center"/>
              <w:rPr>
                <w:rFonts w:cstheme="minorHAnsi"/>
                <w:b/>
                <w:bCs/>
                <w:sz w:val="24"/>
                <w:szCs w:val="24"/>
              </w:rPr>
            </w:pPr>
            <w:r w:rsidRPr="00BA4174">
              <w:rPr>
                <w:rFonts w:cstheme="minorHAnsi"/>
                <w:b/>
                <w:bCs/>
                <w:sz w:val="24"/>
                <w:szCs w:val="24"/>
              </w:rPr>
              <w:t>Objective</w:t>
            </w:r>
          </w:p>
        </w:tc>
        <w:tc>
          <w:tcPr>
            <w:tcW w:w="3163" w:type="dxa"/>
            <w:shd w:val="clear" w:color="auto" w:fill="E7E6E6" w:themeFill="background2"/>
          </w:tcPr>
          <w:p w14:paraId="2E1F0DA4" w14:textId="2AA3FA75" w:rsidR="00BA4174" w:rsidRPr="00BA4174" w:rsidRDefault="00BA4174" w:rsidP="00BA4174">
            <w:pPr>
              <w:jc w:val="center"/>
              <w:rPr>
                <w:rFonts w:cstheme="minorHAnsi"/>
                <w:b/>
                <w:bCs/>
                <w:sz w:val="24"/>
                <w:szCs w:val="24"/>
              </w:rPr>
            </w:pPr>
            <w:r w:rsidRPr="00BA4174">
              <w:rPr>
                <w:rFonts w:cstheme="minorHAnsi"/>
                <w:b/>
                <w:bCs/>
                <w:sz w:val="24"/>
                <w:szCs w:val="24"/>
              </w:rPr>
              <w:t>Metric</w:t>
            </w:r>
          </w:p>
        </w:tc>
        <w:tc>
          <w:tcPr>
            <w:tcW w:w="3164" w:type="dxa"/>
            <w:shd w:val="clear" w:color="auto" w:fill="E7E6E6" w:themeFill="background2"/>
          </w:tcPr>
          <w:p w14:paraId="785B23CB" w14:textId="77A56F34" w:rsidR="00BA4174" w:rsidRPr="00BA4174" w:rsidRDefault="00BA4174" w:rsidP="00BA4174">
            <w:pPr>
              <w:jc w:val="center"/>
              <w:rPr>
                <w:rFonts w:cstheme="minorHAnsi"/>
                <w:b/>
                <w:bCs/>
                <w:sz w:val="24"/>
                <w:szCs w:val="24"/>
              </w:rPr>
            </w:pPr>
            <w:r w:rsidRPr="00BA4174">
              <w:rPr>
                <w:rFonts w:cstheme="minorHAnsi"/>
                <w:b/>
                <w:bCs/>
                <w:sz w:val="24"/>
                <w:szCs w:val="24"/>
              </w:rPr>
              <w:t>Observation</w:t>
            </w:r>
          </w:p>
        </w:tc>
      </w:tr>
      <w:tr w:rsidR="00BA4174" w:rsidRPr="008E3F45" w14:paraId="1F00448B" w14:textId="77777777" w:rsidTr="00BE160A">
        <w:tc>
          <w:tcPr>
            <w:tcW w:w="2689" w:type="dxa"/>
          </w:tcPr>
          <w:p w14:paraId="4DF73BC9" w14:textId="0FBC1772" w:rsidR="00BA4174" w:rsidRPr="008E3F45" w:rsidRDefault="00C53267" w:rsidP="00212F5A">
            <w:pPr>
              <w:rPr>
                <w:rFonts w:cstheme="minorHAnsi"/>
                <w:sz w:val="24"/>
                <w:szCs w:val="24"/>
                <w:highlight w:val="yellow"/>
              </w:rPr>
            </w:pPr>
            <w:r w:rsidRPr="008E3F45">
              <w:rPr>
                <w:rFonts w:cstheme="minorHAnsi"/>
                <w:sz w:val="24"/>
                <w:szCs w:val="24"/>
                <w:highlight w:val="yellow"/>
              </w:rPr>
              <w:t>Web page speed</w:t>
            </w:r>
          </w:p>
        </w:tc>
        <w:tc>
          <w:tcPr>
            <w:tcW w:w="3163" w:type="dxa"/>
          </w:tcPr>
          <w:p w14:paraId="20BD7C77" w14:textId="0A229176" w:rsidR="00BA4174" w:rsidRPr="008E3F45" w:rsidRDefault="00C53267" w:rsidP="00212F5A">
            <w:pPr>
              <w:rPr>
                <w:rFonts w:cstheme="minorHAnsi"/>
                <w:sz w:val="24"/>
                <w:szCs w:val="24"/>
                <w:highlight w:val="yellow"/>
              </w:rPr>
            </w:pPr>
            <w:r w:rsidRPr="008E3F45">
              <w:rPr>
                <w:rFonts w:cstheme="minorHAnsi"/>
                <w:sz w:val="24"/>
                <w:szCs w:val="24"/>
                <w:highlight w:val="yellow"/>
              </w:rPr>
              <w:t>Average page load time across 6 runs using 3 different browsers (seconds)</w:t>
            </w:r>
          </w:p>
        </w:tc>
        <w:tc>
          <w:tcPr>
            <w:tcW w:w="3164" w:type="dxa"/>
          </w:tcPr>
          <w:p w14:paraId="205CB108" w14:textId="354E7A39" w:rsidR="00BA4174" w:rsidRPr="008E3F45" w:rsidRDefault="00587A29" w:rsidP="00212F5A">
            <w:pPr>
              <w:rPr>
                <w:rFonts w:cstheme="minorHAnsi"/>
                <w:sz w:val="24"/>
                <w:szCs w:val="24"/>
                <w:highlight w:val="yellow"/>
              </w:rPr>
            </w:pPr>
            <w:ins w:id="526" w:author="JJ Liu" w:date="2019-11-25T00:52:00Z">
              <w:r>
                <w:rPr>
                  <w:rFonts w:cstheme="minorHAnsi"/>
                  <w:sz w:val="24"/>
                  <w:szCs w:val="24"/>
                  <w:highlight w:val="yellow"/>
                </w:rPr>
                <w:t>3.7</w:t>
              </w:r>
            </w:ins>
            <w:del w:id="527" w:author="JJ Liu" w:date="2019-11-25T00:52:00Z">
              <w:r w:rsidR="00C53267" w:rsidRPr="008E3F45" w:rsidDel="00587A29">
                <w:rPr>
                  <w:rFonts w:cstheme="minorHAnsi"/>
                  <w:sz w:val="24"/>
                  <w:szCs w:val="24"/>
                  <w:highlight w:val="yellow"/>
                </w:rPr>
                <w:delText>??</w:delText>
              </w:r>
            </w:del>
            <w:r w:rsidR="00C53267" w:rsidRPr="008E3F45">
              <w:rPr>
                <w:rFonts w:cstheme="minorHAnsi"/>
                <w:sz w:val="24"/>
                <w:szCs w:val="24"/>
                <w:highlight w:val="yellow"/>
              </w:rPr>
              <w:t xml:space="preserve"> seconds</w:t>
            </w:r>
          </w:p>
        </w:tc>
      </w:tr>
      <w:tr w:rsidR="00BE160A" w:rsidRPr="008E3F45" w14:paraId="650F2D60" w14:textId="77777777" w:rsidTr="00BE160A">
        <w:tc>
          <w:tcPr>
            <w:tcW w:w="2689" w:type="dxa"/>
          </w:tcPr>
          <w:p w14:paraId="31D60A4C" w14:textId="2C065C78" w:rsidR="00BE160A" w:rsidRPr="008E3F45" w:rsidRDefault="00BE160A" w:rsidP="00212F5A">
            <w:pPr>
              <w:rPr>
                <w:rFonts w:cstheme="minorHAnsi"/>
                <w:sz w:val="24"/>
                <w:szCs w:val="24"/>
                <w:highlight w:val="yellow"/>
              </w:rPr>
            </w:pPr>
            <w:r>
              <w:rPr>
                <w:rFonts w:cstheme="minorHAnsi"/>
                <w:sz w:val="24"/>
                <w:szCs w:val="24"/>
                <w:highlight w:val="yellow"/>
              </w:rPr>
              <w:t>Additional insights enabled from visualisations</w:t>
            </w:r>
          </w:p>
        </w:tc>
        <w:tc>
          <w:tcPr>
            <w:tcW w:w="3163" w:type="dxa"/>
          </w:tcPr>
          <w:p w14:paraId="7B55CC1D" w14:textId="64345A58" w:rsidR="00BE160A" w:rsidRPr="008E3F45" w:rsidRDefault="00BE160A" w:rsidP="00212F5A">
            <w:pPr>
              <w:rPr>
                <w:rFonts w:cstheme="minorHAnsi"/>
                <w:sz w:val="24"/>
                <w:szCs w:val="24"/>
                <w:highlight w:val="yellow"/>
              </w:rPr>
            </w:pPr>
            <w:r>
              <w:rPr>
                <w:rFonts w:cstheme="minorHAnsi"/>
                <w:sz w:val="24"/>
                <w:szCs w:val="24"/>
                <w:highlight w:val="yellow"/>
              </w:rPr>
              <w:t>Number of insights derived from interactive visualisations unavailable in raw data</w:t>
            </w:r>
          </w:p>
        </w:tc>
        <w:tc>
          <w:tcPr>
            <w:tcW w:w="3164" w:type="dxa"/>
          </w:tcPr>
          <w:p w14:paraId="5F84FC73" w14:textId="1DB696CD" w:rsidR="00BE160A" w:rsidRPr="00BE160A" w:rsidRDefault="00BE160A" w:rsidP="00FE60B8">
            <w:pPr>
              <w:pStyle w:val="ListParagraph"/>
              <w:numPr>
                <w:ilvl w:val="0"/>
                <w:numId w:val="33"/>
              </w:numPr>
              <w:rPr>
                <w:rFonts w:cstheme="minorHAnsi"/>
                <w:sz w:val="24"/>
                <w:szCs w:val="24"/>
                <w:highlight w:val="yellow"/>
              </w:rPr>
            </w:pPr>
            <w:r w:rsidRPr="00BE160A">
              <w:rPr>
                <w:rFonts w:cstheme="minorHAnsi"/>
                <w:sz w:val="24"/>
                <w:szCs w:val="24"/>
                <w:highlight w:val="yellow"/>
              </w:rPr>
              <w:t xml:space="preserve">Correlation (or lack </w:t>
            </w:r>
            <w:del w:id="528" w:author="Melvin Yin" w:date="2019-11-25T19:47:00Z">
              <w:r w:rsidRPr="00BE160A" w:rsidDel="00D14055">
                <w:rPr>
                  <w:rFonts w:cstheme="minorHAnsi"/>
                  <w:sz w:val="24"/>
                  <w:szCs w:val="24"/>
                  <w:highlight w:val="yellow"/>
                </w:rPr>
                <w:delText>of</w:delText>
              </w:r>
            </w:del>
            <w:ins w:id="529" w:author="Melvin Yin" w:date="2019-11-25T19:47:00Z">
              <w:r w:rsidR="00D14055">
                <w:rPr>
                  <w:rFonts w:cstheme="minorHAnsi"/>
                  <w:sz w:val="24"/>
                  <w:szCs w:val="24"/>
                  <w:highlight w:val="yellow"/>
                </w:rPr>
                <w:t>thereof</w:t>
              </w:r>
            </w:ins>
            <w:r w:rsidRPr="00BE160A">
              <w:rPr>
                <w:rFonts w:cstheme="minorHAnsi"/>
                <w:sz w:val="24"/>
                <w:szCs w:val="24"/>
                <w:highlight w:val="yellow"/>
              </w:rPr>
              <w:t>) between work order history and rail geometry</w:t>
            </w:r>
          </w:p>
          <w:p w14:paraId="258471D1" w14:textId="547D999C" w:rsidR="00BE160A" w:rsidRPr="00BE160A" w:rsidRDefault="00BE160A" w:rsidP="00FE60B8">
            <w:pPr>
              <w:pStyle w:val="ListParagraph"/>
              <w:numPr>
                <w:ilvl w:val="0"/>
                <w:numId w:val="33"/>
              </w:numPr>
              <w:rPr>
                <w:rFonts w:cstheme="minorHAnsi"/>
                <w:sz w:val="24"/>
                <w:szCs w:val="24"/>
                <w:highlight w:val="yellow"/>
              </w:rPr>
            </w:pPr>
            <w:r w:rsidRPr="00BE160A">
              <w:rPr>
                <w:rFonts w:cstheme="minorHAnsi"/>
                <w:sz w:val="24"/>
                <w:szCs w:val="24"/>
                <w:highlight w:val="yellow"/>
              </w:rPr>
              <w:t>Change of rail geometry across time and meterage</w:t>
            </w:r>
          </w:p>
        </w:tc>
      </w:tr>
      <w:tr w:rsidR="00BA4174" w:rsidRPr="008E3F45" w14:paraId="2994E977" w14:textId="77777777" w:rsidTr="00BE160A">
        <w:tc>
          <w:tcPr>
            <w:tcW w:w="2689" w:type="dxa"/>
          </w:tcPr>
          <w:p w14:paraId="7B796DBB" w14:textId="2B923C30" w:rsidR="00BA4174" w:rsidRPr="008E3F45" w:rsidRDefault="005A40FF" w:rsidP="00212F5A">
            <w:pPr>
              <w:rPr>
                <w:rFonts w:cstheme="minorHAnsi"/>
                <w:sz w:val="24"/>
                <w:szCs w:val="24"/>
                <w:highlight w:val="yellow"/>
              </w:rPr>
            </w:pPr>
            <w:ins w:id="530" w:author="Melvin Yin" w:date="2019-11-25T20:22:00Z">
              <w:r>
                <w:rPr>
                  <w:rFonts w:cstheme="minorHAnsi"/>
                  <w:sz w:val="24"/>
                  <w:szCs w:val="24"/>
                  <w:highlight w:val="yellow"/>
                </w:rPr>
                <w:t>Provision of visualisation</w:t>
              </w:r>
            </w:ins>
            <w:ins w:id="531" w:author="Melvin Yin" w:date="2019-11-25T20:23:00Z">
              <w:r>
                <w:rPr>
                  <w:rFonts w:cstheme="minorHAnsi"/>
                  <w:sz w:val="24"/>
                  <w:szCs w:val="24"/>
                  <w:highlight w:val="yellow"/>
                </w:rPr>
                <w:t>s</w:t>
              </w:r>
            </w:ins>
            <w:ins w:id="532" w:author="Melvin Yin" w:date="2019-11-25T20:22:00Z">
              <w:r>
                <w:rPr>
                  <w:rFonts w:cstheme="minorHAnsi"/>
                  <w:sz w:val="24"/>
                  <w:szCs w:val="24"/>
                  <w:highlight w:val="yellow"/>
                </w:rPr>
                <w:t xml:space="preserve"> in a format useful to QR</w:t>
              </w:r>
            </w:ins>
            <w:del w:id="533" w:author="Melvin Yin" w:date="2019-11-25T20:22:00Z">
              <w:r w:rsidR="00C53267" w:rsidRPr="008E3F45" w:rsidDel="005A40FF">
                <w:rPr>
                  <w:rFonts w:cstheme="minorHAnsi"/>
                  <w:sz w:val="24"/>
                  <w:szCs w:val="24"/>
                  <w:highlight w:val="yellow"/>
                </w:rPr>
                <w:delText>??</w:delText>
              </w:r>
            </w:del>
          </w:p>
        </w:tc>
        <w:tc>
          <w:tcPr>
            <w:tcW w:w="3163" w:type="dxa"/>
          </w:tcPr>
          <w:p w14:paraId="7C73AAAC" w14:textId="114561CC" w:rsidR="00BA4174" w:rsidRPr="008E3F45" w:rsidRDefault="005A40FF" w:rsidP="00212F5A">
            <w:pPr>
              <w:rPr>
                <w:rFonts w:cstheme="minorHAnsi"/>
                <w:sz w:val="24"/>
                <w:szCs w:val="24"/>
                <w:highlight w:val="yellow"/>
              </w:rPr>
            </w:pPr>
            <w:ins w:id="534" w:author="Melvin Yin" w:date="2019-11-25T20:22:00Z">
              <w:r>
                <w:rPr>
                  <w:rFonts w:cstheme="minorHAnsi"/>
                  <w:sz w:val="24"/>
                  <w:szCs w:val="24"/>
                  <w:highlight w:val="yellow"/>
                </w:rPr>
                <w:t>In-person feedback</w:t>
              </w:r>
            </w:ins>
          </w:p>
        </w:tc>
        <w:tc>
          <w:tcPr>
            <w:tcW w:w="3164" w:type="dxa"/>
          </w:tcPr>
          <w:p w14:paraId="7C677F8B" w14:textId="70C75EF1" w:rsidR="00BA4174" w:rsidRPr="008E3F45" w:rsidRDefault="005A40FF" w:rsidP="00212F5A">
            <w:pPr>
              <w:rPr>
                <w:rFonts w:cstheme="minorHAnsi"/>
                <w:sz w:val="24"/>
                <w:szCs w:val="24"/>
                <w:highlight w:val="yellow"/>
              </w:rPr>
            </w:pPr>
            <w:ins w:id="535" w:author="Melvin Yin" w:date="2019-11-25T20:23:00Z">
              <w:r>
                <w:rPr>
                  <w:rFonts w:cstheme="minorHAnsi"/>
                  <w:sz w:val="24"/>
                  <w:szCs w:val="24"/>
                  <w:highlight w:val="yellow"/>
                </w:rPr>
                <w:t>Satisfactory, based on Skype conference call with QR engineers and executives.</w:t>
              </w:r>
            </w:ins>
          </w:p>
        </w:tc>
      </w:tr>
      <w:tr w:rsidR="00BA4174" w:rsidRPr="008E3F45" w14:paraId="3F4B5735" w14:textId="77777777" w:rsidTr="00BE160A">
        <w:tc>
          <w:tcPr>
            <w:tcW w:w="2689" w:type="dxa"/>
          </w:tcPr>
          <w:p w14:paraId="68524AA8" w14:textId="7FB0BAB2" w:rsidR="00BA4174" w:rsidRPr="008E3F45" w:rsidRDefault="00F673DD" w:rsidP="00212F5A">
            <w:pPr>
              <w:rPr>
                <w:rFonts w:cstheme="minorHAnsi"/>
                <w:sz w:val="24"/>
                <w:szCs w:val="24"/>
                <w:highlight w:val="yellow"/>
              </w:rPr>
            </w:pPr>
            <w:r w:rsidRPr="008E3F45">
              <w:rPr>
                <w:rFonts w:cstheme="minorHAnsi"/>
                <w:sz w:val="24"/>
                <w:szCs w:val="24"/>
                <w:highlight w:val="yellow"/>
              </w:rPr>
              <w:lastRenderedPageBreak/>
              <w:t>Completeness of capture of key visualisations and drill-downs</w:t>
            </w:r>
          </w:p>
        </w:tc>
        <w:tc>
          <w:tcPr>
            <w:tcW w:w="3163" w:type="dxa"/>
          </w:tcPr>
          <w:p w14:paraId="3806F7C8" w14:textId="75CCB44C" w:rsidR="00BA4174" w:rsidRPr="008E3F45" w:rsidRDefault="00F673DD" w:rsidP="00212F5A">
            <w:pPr>
              <w:rPr>
                <w:rFonts w:cstheme="minorHAnsi"/>
                <w:sz w:val="24"/>
                <w:szCs w:val="24"/>
                <w:highlight w:val="yellow"/>
              </w:rPr>
            </w:pPr>
            <w:r w:rsidRPr="008E3F45">
              <w:rPr>
                <w:rFonts w:cstheme="minorHAnsi"/>
                <w:sz w:val="24"/>
                <w:szCs w:val="24"/>
                <w:highlight w:val="yellow"/>
              </w:rPr>
              <w:t>Confirmation to be provided by QR during demonstration</w:t>
            </w:r>
          </w:p>
        </w:tc>
        <w:tc>
          <w:tcPr>
            <w:tcW w:w="3164" w:type="dxa"/>
          </w:tcPr>
          <w:p w14:paraId="7E5C8AF2" w14:textId="5C4D6179" w:rsidR="00BA4174" w:rsidRPr="008E3F45" w:rsidRDefault="00F673DD" w:rsidP="00212F5A">
            <w:pPr>
              <w:rPr>
                <w:rFonts w:cstheme="minorHAnsi"/>
                <w:sz w:val="24"/>
                <w:szCs w:val="24"/>
                <w:highlight w:val="yellow"/>
              </w:rPr>
            </w:pPr>
            <w:r w:rsidRPr="008E3F45">
              <w:rPr>
                <w:rFonts w:cstheme="minorHAnsi"/>
                <w:sz w:val="24"/>
                <w:szCs w:val="24"/>
                <w:highlight w:val="yellow"/>
              </w:rPr>
              <w:t>Scheduled (December 2019)</w:t>
            </w:r>
          </w:p>
        </w:tc>
      </w:tr>
      <w:tr w:rsidR="00BA4174" w:rsidRPr="008E3F45" w14:paraId="1EB154C3" w14:textId="77777777" w:rsidTr="00BE160A">
        <w:tc>
          <w:tcPr>
            <w:tcW w:w="2689" w:type="dxa"/>
          </w:tcPr>
          <w:p w14:paraId="485D584E" w14:textId="4DA02CE8" w:rsidR="00BA4174" w:rsidRPr="008E3F45" w:rsidRDefault="00C53267" w:rsidP="00212F5A">
            <w:pPr>
              <w:rPr>
                <w:rFonts w:cstheme="minorHAnsi"/>
                <w:sz w:val="24"/>
                <w:szCs w:val="24"/>
                <w:highlight w:val="yellow"/>
              </w:rPr>
            </w:pPr>
            <w:r w:rsidRPr="008E3F45">
              <w:rPr>
                <w:rFonts w:cstheme="minorHAnsi"/>
                <w:sz w:val="24"/>
                <w:szCs w:val="24"/>
                <w:highlight w:val="yellow"/>
              </w:rPr>
              <w:t>Ease of use</w:t>
            </w:r>
          </w:p>
        </w:tc>
        <w:tc>
          <w:tcPr>
            <w:tcW w:w="3163" w:type="dxa"/>
          </w:tcPr>
          <w:p w14:paraId="40119030" w14:textId="7E645605" w:rsidR="00BA4174" w:rsidRPr="008E3F45" w:rsidRDefault="00F673DD" w:rsidP="00212F5A">
            <w:pPr>
              <w:rPr>
                <w:rFonts w:cstheme="minorHAnsi"/>
                <w:sz w:val="24"/>
                <w:szCs w:val="24"/>
                <w:highlight w:val="yellow"/>
              </w:rPr>
            </w:pPr>
            <w:r w:rsidRPr="008E3F45">
              <w:rPr>
                <w:rFonts w:cstheme="minorHAnsi"/>
                <w:sz w:val="24"/>
                <w:szCs w:val="24"/>
                <w:highlight w:val="yellow"/>
              </w:rPr>
              <w:t>Subjective test on independent party to assess their ease of navigation</w:t>
            </w:r>
          </w:p>
        </w:tc>
        <w:tc>
          <w:tcPr>
            <w:tcW w:w="3164" w:type="dxa"/>
          </w:tcPr>
          <w:p w14:paraId="7CD551D5" w14:textId="4917C140" w:rsidR="00BA4174" w:rsidRPr="008E3F45" w:rsidRDefault="00BA4174" w:rsidP="00212F5A">
            <w:pPr>
              <w:rPr>
                <w:rFonts w:cstheme="minorHAnsi"/>
                <w:sz w:val="24"/>
                <w:szCs w:val="24"/>
                <w:highlight w:val="yellow"/>
              </w:rPr>
            </w:pPr>
          </w:p>
        </w:tc>
      </w:tr>
    </w:tbl>
    <w:p w14:paraId="2521165E" w14:textId="50F3711A" w:rsidR="00BA4174" w:rsidRPr="009E45B6" w:rsidRDefault="009E45B6" w:rsidP="00212F5A">
      <w:pPr>
        <w:rPr>
          <w:ins w:id="536" w:author="Melvin Yin" w:date="2019-11-25T19:48:00Z"/>
          <w:rFonts w:cstheme="minorHAnsi"/>
          <w:i/>
          <w:iCs/>
          <w:sz w:val="21"/>
          <w:szCs w:val="21"/>
          <w:rPrChange w:id="537" w:author="JJ Liu" w:date="2019-11-26T01:20:00Z">
            <w:rPr>
              <w:ins w:id="538" w:author="Melvin Yin" w:date="2019-11-25T19:48:00Z"/>
              <w:rFonts w:cstheme="minorHAnsi"/>
              <w:sz w:val="24"/>
              <w:szCs w:val="24"/>
            </w:rPr>
          </w:rPrChange>
        </w:rPr>
      </w:pPr>
      <w:ins w:id="539" w:author="JJ Liu" w:date="2019-11-26T01:20:00Z">
        <w:r w:rsidRPr="009E45B6">
          <w:rPr>
            <w:rFonts w:cstheme="minorHAnsi"/>
            <w:i/>
            <w:iCs/>
            <w:sz w:val="21"/>
            <w:szCs w:val="21"/>
            <w:rPrChange w:id="540" w:author="JJ Liu" w:date="2019-11-26T01:20:00Z">
              <w:rPr>
                <w:rFonts w:cstheme="minorHAnsi"/>
                <w:sz w:val="24"/>
                <w:szCs w:val="24"/>
              </w:rPr>
            </w:rPrChange>
          </w:rPr>
          <w:t>Table 13: assessment of the usability of visualisations</w:t>
        </w:r>
      </w:ins>
      <w:del w:id="541" w:author="Melvin Yin" w:date="2019-11-25T19:48:00Z">
        <w:r w:rsidR="008E3F45" w:rsidRPr="009E45B6" w:rsidDel="00D14055">
          <w:rPr>
            <w:rFonts w:cstheme="minorHAnsi"/>
            <w:i/>
            <w:iCs/>
            <w:sz w:val="21"/>
            <w:szCs w:val="21"/>
            <w:highlight w:val="yellow"/>
            <w:rPrChange w:id="542" w:author="JJ Liu" w:date="2019-11-26T01:20:00Z">
              <w:rPr>
                <w:rFonts w:cstheme="minorHAnsi"/>
                <w:sz w:val="24"/>
                <w:szCs w:val="24"/>
                <w:highlight w:val="yellow"/>
              </w:rPr>
            </w:rPrChange>
          </w:rPr>
          <w:delText>??Melvin/JJ need your input here</w:delText>
        </w:r>
      </w:del>
    </w:p>
    <w:p w14:paraId="3AA4C287" w14:textId="3C6B7522" w:rsidR="00D14055" w:rsidRDefault="00D14055" w:rsidP="00212F5A">
      <w:pPr>
        <w:rPr>
          <w:ins w:id="543" w:author="Melvin Yin" w:date="2019-11-25T20:08:00Z"/>
          <w:rFonts w:cstheme="minorHAnsi"/>
          <w:sz w:val="24"/>
          <w:szCs w:val="24"/>
        </w:rPr>
      </w:pPr>
      <w:ins w:id="544" w:author="Melvin Yin" w:date="2019-11-25T19:54:00Z">
        <w:r>
          <w:rPr>
            <w:rFonts w:cstheme="minorHAnsi"/>
            <w:sz w:val="24"/>
            <w:szCs w:val="24"/>
          </w:rPr>
          <w:t xml:space="preserve">Starting from </w:t>
        </w:r>
        <w:del w:id="545" w:author="JJ Liu" w:date="2019-11-26T01:16:00Z">
          <w:r w:rsidDel="00BD0824">
            <w:rPr>
              <w:rFonts w:cstheme="minorHAnsi"/>
              <w:sz w:val="24"/>
              <w:szCs w:val="24"/>
            </w:rPr>
            <w:delText>a point of view that u</w:delText>
          </w:r>
        </w:del>
      </w:ins>
      <w:ins w:id="546" w:author="Melvin Yin" w:date="2019-11-25T19:55:00Z">
        <w:del w:id="547" w:author="JJ Liu" w:date="2019-11-26T01:16:00Z">
          <w:r w:rsidDel="00BD0824">
            <w:rPr>
              <w:rFonts w:cstheme="minorHAnsi"/>
              <w:sz w:val="24"/>
              <w:szCs w:val="24"/>
            </w:rPr>
            <w:delText>nused software delivers no value whatsoever</w:delText>
          </w:r>
        </w:del>
      </w:ins>
      <w:ins w:id="548" w:author="JJ Liu" w:date="2019-11-26T01:16:00Z">
        <w:r w:rsidR="00BD0824">
          <w:rPr>
            <w:rFonts w:cstheme="minorHAnsi"/>
            <w:sz w:val="24"/>
            <w:szCs w:val="24"/>
          </w:rPr>
          <w:t>the premise of user-driven software developmen</w:t>
        </w:r>
      </w:ins>
      <w:ins w:id="549" w:author="JJ Liu" w:date="2019-11-26T01:17:00Z">
        <w:r w:rsidR="00BD0824">
          <w:rPr>
            <w:rFonts w:cstheme="minorHAnsi"/>
            <w:sz w:val="24"/>
            <w:szCs w:val="24"/>
          </w:rPr>
          <w:t>t</w:t>
        </w:r>
      </w:ins>
      <w:ins w:id="550" w:author="Melvin Yin" w:date="2019-11-25T19:55:00Z">
        <w:r>
          <w:rPr>
            <w:rFonts w:cstheme="minorHAnsi"/>
            <w:sz w:val="24"/>
            <w:szCs w:val="24"/>
          </w:rPr>
          <w:t xml:space="preserve">, we built our visualisations and interactivity based on </w:t>
        </w:r>
      </w:ins>
      <w:ins w:id="551" w:author="Melvin Yin" w:date="2019-11-25T19:56:00Z">
        <w:r>
          <w:rPr>
            <w:rFonts w:cstheme="minorHAnsi"/>
            <w:sz w:val="24"/>
            <w:szCs w:val="24"/>
          </w:rPr>
          <w:t xml:space="preserve">what the QR engineers would find helpful. </w:t>
        </w:r>
      </w:ins>
      <w:ins w:id="552" w:author="Melvin Yin" w:date="2019-11-25T19:57:00Z">
        <w:r>
          <w:rPr>
            <w:rFonts w:cstheme="minorHAnsi"/>
            <w:sz w:val="24"/>
            <w:szCs w:val="24"/>
          </w:rPr>
          <w:t xml:space="preserve">A save function is provided on every interactive plot for users to adjust their plot view until it’s focused on what they want, before conveniently taking a snapshot for subsequent use. </w:t>
        </w:r>
      </w:ins>
      <w:ins w:id="553" w:author="Melvin Yin" w:date="2019-11-25T19:58:00Z">
        <w:r>
          <w:rPr>
            <w:rFonts w:cstheme="minorHAnsi"/>
            <w:sz w:val="24"/>
            <w:szCs w:val="24"/>
          </w:rPr>
          <w:t xml:space="preserve">A balance is struck between displaying extensive plots that allow users to find patterns in their data, and website load time. </w:t>
        </w:r>
      </w:ins>
      <w:ins w:id="554" w:author="Melvin Yin" w:date="2019-11-25T19:59:00Z">
        <w:r>
          <w:rPr>
            <w:rFonts w:cstheme="minorHAnsi"/>
            <w:sz w:val="24"/>
            <w:szCs w:val="24"/>
          </w:rPr>
          <w:t>Optimisation methods such as caching html pages for display instead of having Django rebuild the html for</w:t>
        </w:r>
      </w:ins>
      <w:ins w:id="555" w:author="Melvin Yin" w:date="2019-11-25T20:00:00Z">
        <w:r>
          <w:rPr>
            <w:rFonts w:cstheme="minorHAnsi"/>
            <w:sz w:val="24"/>
            <w:szCs w:val="24"/>
          </w:rPr>
          <w:t xml:space="preserve"> every access, merging low-value heatmap points into the background</w:t>
        </w:r>
      </w:ins>
      <w:ins w:id="556" w:author="Melvin Yin" w:date="2019-11-25T20:01:00Z">
        <w:r>
          <w:rPr>
            <w:rFonts w:cstheme="minorHAnsi"/>
            <w:sz w:val="24"/>
            <w:szCs w:val="24"/>
          </w:rPr>
          <w:t xml:space="preserve">, and </w:t>
        </w:r>
      </w:ins>
      <w:ins w:id="557" w:author="Melvin Yin" w:date="2019-11-25T20:02:00Z">
        <w:r>
          <w:rPr>
            <w:rFonts w:cstheme="minorHAnsi"/>
            <w:sz w:val="24"/>
            <w:szCs w:val="24"/>
          </w:rPr>
          <w:t>serialising</w:t>
        </w:r>
      </w:ins>
      <w:ins w:id="558" w:author="Melvin Yin" w:date="2019-11-25T20:01:00Z">
        <w:r>
          <w:rPr>
            <w:rFonts w:cstheme="minorHAnsi"/>
            <w:sz w:val="24"/>
            <w:szCs w:val="24"/>
          </w:rPr>
          <w:t xml:space="preserve"> large plots </w:t>
        </w:r>
      </w:ins>
      <w:ins w:id="559" w:author="Melvin Yin" w:date="2019-11-25T20:02:00Z">
        <w:r>
          <w:rPr>
            <w:rFonts w:cstheme="minorHAnsi"/>
            <w:sz w:val="24"/>
            <w:szCs w:val="24"/>
          </w:rPr>
          <w:t xml:space="preserve">as json for Django to load directly, are performed to further reduce loading time, a non-trivial task considering the combined </w:t>
        </w:r>
      </w:ins>
      <w:ins w:id="560" w:author="Melvin Yin" w:date="2019-11-25T20:19:00Z">
        <w:r w:rsidR="005C03B7">
          <w:rPr>
            <w:rFonts w:cstheme="minorHAnsi"/>
            <w:sz w:val="24"/>
            <w:szCs w:val="24"/>
          </w:rPr>
          <w:t>TRC</w:t>
        </w:r>
      </w:ins>
      <w:ins w:id="561" w:author="Melvin Yin" w:date="2019-11-25T20:20:00Z">
        <w:r w:rsidR="00DD1E8B">
          <w:rPr>
            <w:rFonts w:cstheme="minorHAnsi"/>
            <w:sz w:val="24"/>
            <w:szCs w:val="24"/>
          </w:rPr>
          <w:t>-</w:t>
        </w:r>
      </w:ins>
      <w:ins w:id="562" w:author="Melvin Yin" w:date="2019-11-25T20:02:00Z">
        <w:r>
          <w:rPr>
            <w:rFonts w:cstheme="minorHAnsi"/>
            <w:sz w:val="24"/>
            <w:szCs w:val="24"/>
          </w:rPr>
          <w:t xml:space="preserve">C195 file </w:t>
        </w:r>
      </w:ins>
      <w:ins w:id="563" w:author="Melvin Yin" w:date="2019-11-25T20:20:00Z">
        <w:r w:rsidR="005C03B7">
          <w:rPr>
            <w:rFonts w:cstheme="minorHAnsi"/>
            <w:sz w:val="24"/>
            <w:szCs w:val="24"/>
          </w:rPr>
          <w:t xml:space="preserve">alone </w:t>
        </w:r>
      </w:ins>
      <w:ins w:id="564" w:author="Melvin Yin" w:date="2019-11-25T20:02:00Z">
        <w:r>
          <w:rPr>
            <w:rFonts w:cstheme="minorHAnsi"/>
            <w:sz w:val="24"/>
            <w:szCs w:val="24"/>
          </w:rPr>
          <w:t>is ne</w:t>
        </w:r>
      </w:ins>
      <w:ins w:id="565" w:author="Melvin Yin" w:date="2019-11-25T20:03:00Z">
        <w:r>
          <w:rPr>
            <w:rFonts w:cstheme="minorHAnsi"/>
            <w:sz w:val="24"/>
            <w:szCs w:val="24"/>
          </w:rPr>
          <w:t xml:space="preserve">arly half a Gb in size. </w:t>
        </w:r>
      </w:ins>
    </w:p>
    <w:p w14:paraId="0BA781C3" w14:textId="3429D754" w:rsidR="00D14055" w:rsidRDefault="00D14055" w:rsidP="00212F5A">
      <w:pPr>
        <w:rPr>
          <w:ins w:id="566" w:author="Melvin Yin" w:date="2019-11-25T20:08:00Z"/>
          <w:rFonts w:cstheme="minorHAnsi"/>
          <w:sz w:val="24"/>
          <w:szCs w:val="24"/>
        </w:rPr>
      </w:pPr>
    </w:p>
    <w:p w14:paraId="443681EA" w14:textId="21359306" w:rsidR="00D14055" w:rsidRPr="00BA4174" w:rsidRDefault="00D14055" w:rsidP="00212F5A">
      <w:pPr>
        <w:rPr>
          <w:rFonts w:cstheme="minorHAnsi"/>
          <w:sz w:val="24"/>
          <w:szCs w:val="24"/>
        </w:rPr>
      </w:pPr>
      <w:ins w:id="567" w:author="Melvin Yin" w:date="2019-11-25T20:08:00Z">
        <w:r>
          <w:rPr>
            <w:rFonts w:cstheme="minorHAnsi"/>
            <w:sz w:val="24"/>
            <w:szCs w:val="24"/>
          </w:rPr>
          <w:t>In addition to catering to non-technical users, we expec</w:t>
        </w:r>
      </w:ins>
      <w:ins w:id="568" w:author="Melvin Yin" w:date="2019-11-25T20:09:00Z">
        <w:r>
          <w:rPr>
            <w:rFonts w:cstheme="minorHAnsi"/>
            <w:sz w:val="24"/>
            <w:szCs w:val="24"/>
          </w:rPr>
          <w:t xml:space="preserve">t QR’s software engineers to integrate our tools into their current toolkits. </w:t>
        </w:r>
      </w:ins>
      <w:ins w:id="569" w:author="Melvin Yin" w:date="2019-11-25T20:10:00Z">
        <w:r>
          <w:rPr>
            <w:rFonts w:cstheme="minorHAnsi"/>
            <w:sz w:val="24"/>
            <w:szCs w:val="24"/>
          </w:rPr>
          <w:t xml:space="preserve">These include both deploy-as-is on their servers, and further development work. For the former, the software is packaged in a Docker container that allows for </w:t>
        </w:r>
      </w:ins>
      <w:ins w:id="570" w:author="Melvin Yin" w:date="2019-11-25T20:11:00Z">
        <w:r>
          <w:rPr>
            <w:rFonts w:cstheme="minorHAnsi"/>
            <w:sz w:val="24"/>
            <w:szCs w:val="24"/>
          </w:rPr>
          <w:t xml:space="preserve">trivial </w:t>
        </w:r>
      </w:ins>
      <w:ins w:id="571" w:author="Melvin Yin" w:date="2019-11-25T20:10:00Z">
        <w:r>
          <w:rPr>
            <w:rFonts w:cstheme="minorHAnsi"/>
            <w:sz w:val="24"/>
            <w:szCs w:val="24"/>
          </w:rPr>
          <w:t>cross-platform deployment</w:t>
        </w:r>
      </w:ins>
      <w:ins w:id="572" w:author="Melvin Yin" w:date="2019-11-25T20:11:00Z">
        <w:r>
          <w:rPr>
            <w:rFonts w:cstheme="minorHAnsi"/>
            <w:sz w:val="24"/>
            <w:szCs w:val="24"/>
          </w:rPr>
          <w:t xml:space="preserve">, with clearly-marked data file paths to replace with their own files for </w:t>
        </w:r>
      </w:ins>
      <w:ins w:id="573" w:author="Melvin Yin" w:date="2019-11-25T20:12:00Z">
        <w:r>
          <w:rPr>
            <w:rFonts w:cstheme="minorHAnsi"/>
            <w:sz w:val="24"/>
            <w:szCs w:val="24"/>
          </w:rPr>
          <w:t xml:space="preserve">use on other rail sections. For the latter, we provide </w:t>
        </w:r>
      </w:ins>
      <w:ins w:id="574" w:author="Melvin Yin" w:date="2019-11-25T20:20:00Z">
        <w:r w:rsidR="001D453D">
          <w:rPr>
            <w:rFonts w:cstheme="minorHAnsi"/>
            <w:sz w:val="24"/>
            <w:szCs w:val="24"/>
          </w:rPr>
          <w:t>standard</w:t>
        </w:r>
      </w:ins>
      <w:ins w:id="575" w:author="Melvin Yin" w:date="2019-11-25T20:13:00Z">
        <w:r w:rsidR="00BA7D40">
          <w:rPr>
            <w:rFonts w:cstheme="minorHAnsi"/>
            <w:sz w:val="24"/>
            <w:szCs w:val="24"/>
          </w:rPr>
          <w:t xml:space="preserve"> build instructions on a </w:t>
        </w:r>
      </w:ins>
      <w:ins w:id="576" w:author="Melvin Yin" w:date="2019-11-25T20:18:00Z">
        <w:r w:rsidR="00B63AFB">
          <w:rPr>
            <w:rFonts w:cstheme="minorHAnsi"/>
            <w:sz w:val="24"/>
            <w:szCs w:val="24"/>
          </w:rPr>
          <w:t>L</w:t>
        </w:r>
      </w:ins>
      <w:ins w:id="577" w:author="Melvin Yin" w:date="2019-11-25T20:13:00Z">
        <w:r w:rsidR="00BA7D40">
          <w:rPr>
            <w:rFonts w:cstheme="minorHAnsi"/>
            <w:sz w:val="24"/>
            <w:szCs w:val="24"/>
          </w:rPr>
          <w:t>inux platform</w:t>
        </w:r>
      </w:ins>
      <w:ins w:id="578" w:author="Melvin Yin" w:date="2019-11-25T20:14:00Z">
        <w:r w:rsidR="00BA7D40">
          <w:rPr>
            <w:rFonts w:cstheme="minorHAnsi"/>
            <w:sz w:val="24"/>
            <w:szCs w:val="24"/>
          </w:rPr>
          <w:t xml:space="preserve"> </w:t>
        </w:r>
      </w:ins>
      <w:ins w:id="579" w:author="Melvin Yin" w:date="2019-11-25T20:19:00Z">
        <w:r w:rsidR="0082585D">
          <w:rPr>
            <w:rFonts w:cstheme="minorHAnsi"/>
            <w:sz w:val="24"/>
            <w:szCs w:val="24"/>
          </w:rPr>
          <w:t>to</w:t>
        </w:r>
      </w:ins>
      <w:ins w:id="580" w:author="Melvin Yin" w:date="2019-11-25T20:14:00Z">
        <w:r w:rsidR="00BA7D40">
          <w:rPr>
            <w:rFonts w:cstheme="minorHAnsi"/>
            <w:sz w:val="24"/>
            <w:szCs w:val="24"/>
          </w:rPr>
          <w:t xml:space="preserve"> compile on their systems</w:t>
        </w:r>
      </w:ins>
      <w:ins w:id="581" w:author="Melvin Yin" w:date="2019-11-25T20:18:00Z">
        <w:r w:rsidR="0082585D">
          <w:rPr>
            <w:rFonts w:cstheme="minorHAnsi"/>
            <w:sz w:val="24"/>
            <w:szCs w:val="24"/>
          </w:rPr>
          <w:t>, and fairly decoupled code if they wish to make changes</w:t>
        </w:r>
      </w:ins>
      <w:ins w:id="582" w:author="Melvin Yin" w:date="2019-11-25T20:14:00Z">
        <w:r w:rsidR="00BA7D40">
          <w:rPr>
            <w:rFonts w:cstheme="minorHAnsi"/>
            <w:sz w:val="24"/>
            <w:szCs w:val="24"/>
          </w:rPr>
          <w:t xml:space="preserve">. </w:t>
        </w:r>
      </w:ins>
      <w:ins w:id="583" w:author="Melvin Yin" w:date="2019-11-25T20:16:00Z">
        <w:r w:rsidR="00B63AFB">
          <w:rPr>
            <w:rFonts w:cstheme="minorHAnsi"/>
            <w:sz w:val="24"/>
            <w:szCs w:val="24"/>
          </w:rPr>
          <w:t xml:space="preserve">We would provide test suites, linters and better </w:t>
        </w:r>
      </w:ins>
      <w:ins w:id="584" w:author="Melvin Yin" w:date="2019-11-25T20:17:00Z">
        <w:r w:rsidR="00B63AFB">
          <w:rPr>
            <w:rFonts w:cstheme="minorHAnsi"/>
            <w:sz w:val="24"/>
            <w:szCs w:val="24"/>
          </w:rPr>
          <w:t>code documentation</w:t>
        </w:r>
      </w:ins>
      <w:ins w:id="585" w:author="Melvin Yin" w:date="2019-11-25T20:16:00Z">
        <w:r w:rsidR="00B63AFB">
          <w:rPr>
            <w:rFonts w:cstheme="minorHAnsi"/>
            <w:sz w:val="24"/>
            <w:szCs w:val="24"/>
          </w:rPr>
          <w:t>, and build instructions in other platforms</w:t>
        </w:r>
        <w:del w:id="586" w:author="JJ Liu" w:date="2019-11-26T01:19:00Z">
          <w:r w:rsidR="00B63AFB" w:rsidDel="00BD0824">
            <w:rPr>
              <w:rFonts w:cstheme="minorHAnsi"/>
              <w:sz w:val="24"/>
              <w:szCs w:val="24"/>
            </w:rPr>
            <w:delText>, but</w:delText>
          </w:r>
        </w:del>
      </w:ins>
      <w:ins w:id="587" w:author="Melvin Yin" w:date="2019-11-25T20:17:00Z">
        <w:del w:id="588" w:author="JJ Liu" w:date="2019-11-26T01:19:00Z">
          <w:r w:rsidR="00B63AFB" w:rsidDel="00BD0824">
            <w:rPr>
              <w:rFonts w:cstheme="minorHAnsi"/>
              <w:sz w:val="24"/>
              <w:szCs w:val="24"/>
            </w:rPr>
            <w:delText xml:space="preserve"> time limitations due to the project deadline makes it difficult to deliver</w:delText>
          </w:r>
        </w:del>
      </w:ins>
      <w:ins w:id="589" w:author="JJ Liu" w:date="2019-11-26T01:19:00Z">
        <w:r w:rsidR="00BD0824">
          <w:rPr>
            <w:rFonts w:cstheme="minorHAnsi"/>
            <w:sz w:val="24"/>
            <w:szCs w:val="24"/>
          </w:rPr>
          <w:t xml:space="preserve"> in future</w:t>
        </w:r>
      </w:ins>
      <w:ins w:id="590" w:author="Melvin Yin" w:date="2019-11-25T20:17:00Z">
        <w:r w:rsidR="00B63AFB">
          <w:rPr>
            <w:rFonts w:cstheme="minorHAnsi"/>
            <w:sz w:val="24"/>
            <w:szCs w:val="24"/>
          </w:rPr>
          <w:t xml:space="preserve">. </w:t>
        </w:r>
      </w:ins>
      <w:ins w:id="591" w:author="Melvin Yin" w:date="2019-11-25T20:16:00Z">
        <w:r w:rsidR="00B63AFB">
          <w:rPr>
            <w:rFonts w:cstheme="minorHAnsi"/>
            <w:sz w:val="24"/>
            <w:szCs w:val="24"/>
          </w:rPr>
          <w:t xml:space="preserve"> </w:t>
        </w:r>
      </w:ins>
    </w:p>
    <w:p w14:paraId="2226B946" w14:textId="4F074144" w:rsidR="00BA4174" w:rsidRPr="003E22B3" w:rsidDel="009E45B6" w:rsidRDefault="00382969" w:rsidP="00212F5A">
      <w:pPr>
        <w:rPr>
          <w:del w:id="592" w:author="JJ Liu" w:date="2019-11-26T01:20:00Z"/>
          <w:rFonts w:cstheme="minorHAnsi"/>
          <w:i/>
          <w:iCs/>
        </w:rPr>
      </w:pPr>
      <w:del w:id="593" w:author="JJ Liu" w:date="2019-11-26T01:20:00Z">
        <w:r w:rsidRPr="003E22B3" w:rsidDel="009E45B6">
          <w:rPr>
            <w:rFonts w:cstheme="minorHAnsi"/>
            <w:i/>
            <w:iCs/>
          </w:rPr>
          <w:delText xml:space="preserve">Table 13: </w:delText>
        </w:r>
        <w:r w:rsidR="003E22B3" w:rsidRPr="003E22B3" w:rsidDel="009E45B6">
          <w:rPr>
            <w:rFonts w:cstheme="minorHAnsi"/>
            <w:i/>
            <w:iCs/>
          </w:rPr>
          <w:delText xml:space="preserve">assessment of the usability of visualisations </w:delText>
        </w:r>
      </w:del>
    </w:p>
    <w:p w14:paraId="64C0F537" w14:textId="77777777" w:rsidR="00382969" w:rsidRPr="00212F5A" w:rsidRDefault="00382969" w:rsidP="00212F5A">
      <w:pPr>
        <w:rPr>
          <w:rFonts w:cstheme="minorHAnsi"/>
          <w:sz w:val="24"/>
          <w:szCs w:val="24"/>
        </w:rPr>
      </w:pPr>
    </w:p>
    <w:p w14:paraId="6F6D8731" w14:textId="3AC61FBD" w:rsidR="00824309" w:rsidRPr="00824309" w:rsidRDefault="00824309" w:rsidP="00824309">
      <w:pPr>
        <w:rPr>
          <w:rFonts w:eastAsiaTheme="minorEastAsia" w:cstheme="minorHAnsi"/>
          <w:b/>
          <w:bCs/>
          <w:sz w:val="24"/>
          <w:szCs w:val="24"/>
        </w:rPr>
      </w:pPr>
      <w:r w:rsidRPr="00824309">
        <w:rPr>
          <w:rFonts w:eastAsiaTheme="minorEastAsia" w:cstheme="minorHAnsi"/>
          <w:b/>
          <w:bCs/>
          <w:sz w:val="24"/>
          <w:szCs w:val="24"/>
        </w:rPr>
        <w:t>[7.</w:t>
      </w:r>
      <w:r>
        <w:rPr>
          <w:rFonts w:eastAsiaTheme="minorEastAsia" w:cstheme="minorHAnsi"/>
          <w:b/>
          <w:bCs/>
          <w:sz w:val="24"/>
          <w:szCs w:val="24"/>
        </w:rPr>
        <w:t>8</w:t>
      </w:r>
      <w:r w:rsidRPr="00824309">
        <w:rPr>
          <w:rFonts w:eastAsiaTheme="minorEastAsia" w:cstheme="minorHAnsi"/>
          <w:b/>
          <w:bCs/>
          <w:sz w:val="24"/>
          <w:szCs w:val="24"/>
        </w:rPr>
        <w:t xml:space="preserve">] </w:t>
      </w:r>
      <w:r>
        <w:rPr>
          <w:rFonts w:eastAsiaTheme="minorEastAsia" w:cstheme="minorHAnsi"/>
          <w:b/>
          <w:bCs/>
          <w:sz w:val="24"/>
          <w:szCs w:val="24"/>
        </w:rPr>
        <w:t>Future improvements</w:t>
      </w:r>
    </w:p>
    <w:p w14:paraId="57E850A5" w14:textId="08353167" w:rsidR="00824309" w:rsidRDefault="00824309" w:rsidP="00824309">
      <w:pPr>
        <w:rPr>
          <w:rFonts w:eastAsiaTheme="minorEastAsia" w:cstheme="minorHAnsi"/>
          <w:sz w:val="24"/>
          <w:szCs w:val="24"/>
        </w:rPr>
      </w:pPr>
      <w:r>
        <w:rPr>
          <w:rFonts w:eastAsiaTheme="minorEastAsia" w:cstheme="minorHAnsi"/>
          <w:sz w:val="24"/>
          <w:szCs w:val="24"/>
        </w:rPr>
        <w:t>Several potential extensions to the experiments were identified</w:t>
      </w:r>
      <w:r w:rsidRPr="00824309">
        <w:rPr>
          <w:rFonts w:eastAsiaTheme="minorEastAsia" w:cstheme="minorHAnsi"/>
          <w:sz w:val="24"/>
          <w:szCs w:val="24"/>
        </w:rPr>
        <w:t>:</w:t>
      </w:r>
    </w:p>
    <w:tbl>
      <w:tblPr>
        <w:tblStyle w:val="TableGrid"/>
        <w:tblW w:w="0" w:type="auto"/>
        <w:tblLook w:val="04A0" w:firstRow="1" w:lastRow="0" w:firstColumn="1" w:lastColumn="0" w:noHBand="0" w:noVBand="1"/>
      </w:tblPr>
      <w:tblGrid>
        <w:gridCol w:w="3256"/>
        <w:gridCol w:w="5760"/>
      </w:tblGrid>
      <w:tr w:rsidR="00F06E6A" w:rsidRPr="00F06E6A" w14:paraId="4E1F0D1D" w14:textId="77777777" w:rsidTr="00F06E6A">
        <w:tc>
          <w:tcPr>
            <w:tcW w:w="3256" w:type="dxa"/>
            <w:shd w:val="clear" w:color="auto" w:fill="E7E6E6" w:themeFill="background2"/>
          </w:tcPr>
          <w:p w14:paraId="1C66B8F8" w14:textId="014258C3" w:rsidR="00F06E6A" w:rsidRPr="00F06E6A" w:rsidRDefault="00F06E6A" w:rsidP="00F06E6A">
            <w:pPr>
              <w:jc w:val="center"/>
              <w:rPr>
                <w:rFonts w:eastAsiaTheme="minorEastAsia" w:cstheme="minorHAnsi"/>
                <w:b/>
                <w:bCs/>
                <w:sz w:val="24"/>
                <w:szCs w:val="24"/>
              </w:rPr>
            </w:pPr>
            <w:r w:rsidRPr="00F06E6A">
              <w:rPr>
                <w:rFonts w:eastAsiaTheme="minorEastAsia" w:cstheme="minorHAnsi"/>
                <w:b/>
                <w:bCs/>
                <w:sz w:val="24"/>
                <w:szCs w:val="24"/>
              </w:rPr>
              <w:t>Proposed Extension</w:t>
            </w:r>
          </w:p>
        </w:tc>
        <w:tc>
          <w:tcPr>
            <w:tcW w:w="5760" w:type="dxa"/>
            <w:shd w:val="clear" w:color="auto" w:fill="E7E6E6" w:themeFill="background2"/>
          </w:tcPr>
          <w:p w14:paraId="2BD2B964" w14:textId="35F4BB0B" w:rsidR="00F06E6A" w:rsidRPr="00F06E6A" w:rsidRDefault="00F06E6A" w:rsidP="00F06E6A">
            <w:pPr>
              <w:jc w:val="center"/>
              <w:rPr>
                <w:rFonts w:eastAsiaTheme="minorEastAsia" w:cstheme="minorHAnsi"/>
                <w:b/>
                <w:bCs/>
                <w:sz w:val="24"/>
                <w:szCs w:val="24"/>
              </w:rPr>
            </w:pPr>
            <w:r w:rsidRPr="00F06E6A">
              <w:rPr>
                <w:rFonts w:eastAsiaTheme="minorEastAsia" w:cstheme="minorHAnsi"/>
                <w:b/>
                <w:bCs/>
                <w:sz w:val="24"/>
                <w:szCs w:val="24"/>
              </w:rPr>
              <w:t>Objectives</w:t>
            </w:r>
          </w:p>
        </w:tc>
      </w:tr>
      <w:tr w:rsidR="00F06E6A" w14:paraId="2BB330B7" w14:textId="77777777" w:rsidTr="00F06E6A">
        <w:tc>
          <w:tcPr>
            <w:tcW w:w="3256" w:type="dxa"/>
          </w:tcPr>
          <w:p w14:paraId="1846FEEF" w14:textId="60214C51" w:rsidR="00F06E6A" w:rsidRDefault="00F06E6A" w:rsidP="000939AC">
            <w:pPr>
              <w:rPr>
                <w:rFonts w:eastAsiaTheme="minorEastAsia" w:cstheme="minorHAnsi"/>
                <w:sz w:val="24"/>
                <w:szCs w:val="24"/>
              </w:rPr>
            </w:pPr>
            <w:r w:rsidRPr="00F06E6A">
              <w:rPr>
                <w:rFonts w:eastAsiaTheme="minorEastAsia" w:cstheme="minorHAnsi"/>
                <w:sz w:val="24"/>
                <w:szCs w:val="24"/>
              </w:rPr>
              <w:t>Testing on different type</w:t>
            </w:r>
            <w:r w:rsidR="003E22B3">
              <w:rPr>
                <w:rFonts w:eastAsiaTheme="minorEastAsia" w:cstheme="minorHAnsi"/>
                <w:sz w:val="24"/>
                <w:szCs w:val="24"/>
              </w:rPr>
              <w:t>s</w:t>
            </w:r>
            <w:r w:rsidRPr="00F06E6A">
              <w:rPr>
                <w:rFonts w:eastAsiaTheme="minorEastAsia" w:cstheme="minorHAnsi"/>
                <w:sz w:val="24"/>
                <w:szCs w:val="24"/>
              </w:rPr>
              <w:t xml:space="preserve"> of work orders</w:t>
            </w:r>
          </w:p>
        </w:tc>
        <w:tc>
          <w:tcPr>
            <w:tcW w:w="5760" w:type="dxa"/>
          </w:tcPr>
          <w:p w14:paraId="76AED1CA" w14:textId="132582B8" w:rsidR="00F06E6A" w:rsidRDefault="003E22B3" w:rsidP="000939AC">
            <w:pPr>
              <w:rPr>
                <w:rFonts w:eastAsiaTheme="minorEastAsia" w:cstheme="minorHAnsi"/>
                <w:sz w:val="24"/>
                <w:szCs w:val="24"/>
              </w:rPr>
            </w:pPr>
            <w:r>
              <w:rPr>
                <w:rFonts w:eastAsiaTheme="minorEastAsia" w:cstheme="minorHAnsi"/>
                <w:sz w:val="24"/>
                <w:szCs w:val="24"/>
              </w:rPr>
              <w:t xml:space="preserve">Extend </w:t>
            </w:r>
            <w:r w:rsidR="00F06E6A" w:rsidRPr="00F06E6A">
              <w:rPr>
                <w:rFonts w:eastAsiaTheme="minorEastAsia" w:cstheme="minorHAnsi"/>
                <w:sz w:val="24"/>
                <w:szCs w:val="24"/>
              </w:rPr>
              <w:t xml:space="preserve">preliminary investigation on predicting types of work orders (not </w:t>
            </w:r>
            <w:r w:rsidR="00F06E6A">
              <w:rPr>
                <w:rFonts w:eastAsiaTheme="minorEastAsia" w:cstheme="minorHAnsi"/>
                <w:sz w:val="24"/>
                <w:szCs w:val="24"/>
              </w:rPr>
              <w:t>discussed</w:t>
            </w:r>
            <w:r w:rsidR="00F06E6A" w:rsidRPr="00F06E6A">
              <w:rPr>
                <w:rFonts w:eastAsiaTheme="minorEastAsia" w:cstheme="minorHAnsi"/>
                <w:sz w:val="24"/>
                <w:szCs w:val="24"/>
              </w:rPr>
              <w:t>)</w:t>
            </w:r>
          </w:p>
        </w:tc>
      </w:tr>
      <w:tr w:rsidR="00F06E6A" w14:paraId="73ED673D" w14:textId="77777777" w:rsidTr="00F06E6A">
        <w:tc>
          <w:tcPr>
            <w:tcW w:w="3256" w:type="dxa"/>
          </w:tcPr>
          <w:p w14:paraId="1460998D" w14:textId="697721E3" w:rsidR="00F06E6A" w:rsidRDefault="00C82E8E" w:rsidP="000939AC">
            <w:pPr>
              <w:rPr>
                <w:rFonts w:eastAsiaTheme="minorEastAsia" w:cstheme="minorHAnsi"/>
                <w:sz w:val="24"/>
                <w:szCs w:val="24"/>
              </w:rPr>
            </w:pPr>
            <w:r w:rsidRPr="00C82E8E">
              <w:rPr>
                <w:rFonts w:eastAsiaTheme="minorEastAsia" w:cstheme="minorHAnsi"/>
                <w:sz w:val="24"/>
                <w:szCs w:val="24"/>
              </w:rPr>
              <w:t>Control for maintenance work</w:t>
            </w:r>
          </w:p>
        </w:tc>
        <w:tc>
          <w:tcPr>
            <w:tcW w:w="5760" w:type="dxa"/>
          </w:tcPr>
          <w:p w14:paraId="58EF6B1F" w14:textId="53F9B9EF" w:rsidR="00F06E6A" w:rsidRDefault="003E22B3" w:rsidP="000939AC">
            <w:pPr>
              <w:rPr>
                <w:rFonts w:eastAsiaTheme="minorEastAsia" w:cstheme="minorHAnsi"/>
                <w:sz w:val="24"/>
                <w:szCs w:val="24"/>
              </w:rPr>
            </w:pPr>
            <w:r>
              <w:rPr>
                <w:rFonts w:eastAsiaTheme="minorEastAsia" w:cstheme="minorHAnsi"/>
                <w:sz w:val="24"/>
                <w:szCs w:val="24"/>
              </w:rPr>
              <w:t xml:space="preserve">Control for </w:t>
            </w:r>
            <w:r w:rsidR="00C82E8E">
              <w:rPr>
                <w:rFonts w:eastAsiaTheme="minorEastAsia" w:cstheme="minorHAnsi"/>
                <w:sz w:val="24"/>
                <w:szCs w:val="24"/>
              </w:rPr>
              <w:t>maintenance work in the predictions of “Combined” response variable</w:t>
            </w:r>
          </w:p>
        </w:tc>
      </w:tr>
      <w:tr w:rsidR="00F06E6A" w14:paraId="65209AEB" w14:textId="77777777" w:rsidTr="00F06E6A">
        <w:tc>
          <w:tcPr>
            <w:tcW w:w="3256" w:type="dxa"/>
          </w:tcPr>
          <w:p w14:paraId="759E8D56" w14:textId="326DE590" w:rsidR="00F06E6A" w:rsidRDefault="00C82E8E" w:rsidP="000939AC">
            <w:pPr>
              <w:rPr>
                <w:rFonts w:eastAsiaTheme="minorEastAsia" w:cstheme="minorHAnsi"/>
                <w:sz w:val="24"/>
                <w:szCs w:val="24"/>
              </w:rPr>
            </w:pPr>
            <w:r>
              <w:rPr>
                <w:rFonts w:eastAsiaTheme="minorEastAsia" w:cstheme="minorHAnsi"/>
                <w:sz w:val="24"/>
                <w:szCs w:val="24"/>
              </w:rPr>
              <w:t>Extend longer-horizon predictions</w:t>
            </w:r>
          </w:p>
        </w:tc>
        <w:tc>
          <w:tcPr>
            <w:tcW w:w="5760" w:type="dxa"/>
          </w:tcPr>
          <w:p w14:paraId="5EA117F2" w14:textId="2E5ED7B9" w:rsidR="00F06E6A" w:rsidRDefault="00C82E8E" w:rsidP="000939AC">
            <w:pPr>
              <w:rPr>
                <w:rFonts w:eastAsiaTheme="minorEastAsia" w:cstheme="minorHAnsi"/>
                <w:sz w:val="24"/>
                <w:szCs w:val="24"/>
              </w:rPr>
            </w:pPr>
            <w:r w:rsidRPr="00C82E8E">
              <w:rPr>
                <w:rFonts w:eastAsiaTheme="minorEastAsia" w:cstheme="minorHAnsi"/>
                <w:sz w:val="24"/>
                <w:szCs w:val="24"/>
              </w:rPr>
              <w:t>Continue experiments in longer-term prediction horizons</w:t>
            </w:r>
          </w:p>
        </w:tc>
      </w:tr>
    </w:tbl>
    <w:p w14:paraId="54D40944" w14:textId="22BE7FA4" w:rsidR="00F06E6A" w:rsidRPr="003E22B3" w:rsidRDefault="003E22B3" w:rsidP="000939AC">
      <w:pPr>
        <w:rPr>
          <w:rFonts w:eastAsiaTheme="minorEastAsia" w:cstheme="minorHAnsi"/>
          <w:i/>
          <w:iCs/>
        </w:rPr>
      </w:pPr>
      <w:r w:rsidRPr="003E22B3">
        <w:rPr>
          <w:rFonts w:eastAsiaTheme="minorEastAsia" w:cstheme="minorHAnsi"/>
          <w:i/>
          <w:iCs/>
        </w:rPr>
        <w:t>Table 14: potential extensions</w:t>
      </w:r>
    </w:p>
    <w:p w14:paraId="650996A3" w14:textId="77777777" w:rsidR="007809FA" w:rsidRDefault="007809FA">
      <w:pPr>
        <w:rPr>
          <w:rFonts w:eastAsiaTheme="minorEastAsia"/>
          <w:b/>
          <w:bCs/>
          <w:sz w:val="24"/>
          <w:szCs w:val="24"/>
        </w:rPr>
      </w:pPr>
      <w:r>
        <w:rPr>
          <w:rFonts w:eastAsiaTheme="minorEastAsia"/>
          <w:b/>
          <w:bCs/>
          <w:sz w:val="24"/>
          <w:szCs w:val="24"/>
        </w:rPr>
        <w:br w:type="page"/>
      </w:r>
    </w:p>
    <w:p w14:paraId="638AA5D9" w14:textId="78A82112" w:rsidR="00312D1D" w:rsidRPr="00EE5783" w:rsidRDefault="57A413C9" w:rsidP="57A413C9">
      <w:pPr>
        <w:rPr>
          <w:rFonts w:eastAsiaTheme="minorEastAsia"/>
          <w:b/>
          <w:bCs/>
          <w:sz w:val="24"/>
          <w:szCs w:val="24"/>
        </w:rPr>
      </w:pPr>
      <w:r w:rsidRPr="57A413C9">
        <w:rPr>
          <w:rFonts w:eastAsiaTheme="minorEastAsia"/>
          <w:b/>
          <w:bCs/>
          <w:sz w:val="24"/>
          <w:szCs w:val="24"/>
        </w:rPr>
        <w:lastRenderedPageBreak/>
        <w:t>[</w:t>
      </w:r>
      <w:r w:rsidR="00971C97">
        <w:rPr>
          <w:rFonts w:eastAsiaTheme="minorEastAsia"/>
          <w:b/>
          <w:bCs/>
          <w:sz w:val="24"/>
          <w:szCs w:val="24"/>
        </w:rPr>
        <w:t>8</w:t>
      </w:r>
      <w:r w:rsidRPr="57A413C9">
        <w:rPr>
          <w:rFonts w:eastAsiaTheme="minorEastAsia"/>
          <w:b/>
          <w:bCs/>
          <w:sz w:val="24"/>
          <w:szCs w:val="24"/>
        </w:rPr>
        <w:t>] Conclusion</w:t>
      </w:r>
      <w:r w:rsidR="00B925E2">
        <w:rPr>
          <w:rFonts w:eastAsiaTheme="minorEastAsia"/>
          <w:b/>
          <w:bCs/>
          <w:sz w:val="24"/>
          <w:szCs w:val="24"/>
        </w:rPr>
        <w:t>s and Discussion</w:t>
      </w:r>
    </w:p>
    <w:p w14:paraId="04067950" w14:textId="6FF42E28" w:rsidR="00655E44" w:rsidRDefault="00655E44" w:rsidP="00655E44">
      <w:pPr>
        <w:rPr>
          <w:rFonts w:cstheme="minorHAnsi"/>
          <w:sz w:val="24"/>
          <w:szCs w:val="24"/>
        </w:rPr>
      </w:pPr>
      <w:r w:rsidRPr="00655E44">
        <w:rPr>
          <w:rFonts w:cstheme="minorHAnsi"/>
          <w:sz w:val="24"/>
          <w:szCs w:val="24"/>
        </w:rPr>
        <w:t>Key findings include:</w:t>
      </w:r>
    </w:p>
    <w:tbl>
      <w:tblPr>
        <w:tblStyle w:val="TableGrid"/>
        <w:tblW w:w="0" w:type="auto"/>
        <w:tblLook w:val="04A0" w:firstRow="1" w:lastRow="0" w:firstColumn="1" w:lastColumn="0" w:noHBand="0" w:noVBand="1"/>
      </w:tblPr>
      <w:tblGrid>
        <w:gridCol w:w="3256"/>
        <w:gridCol w:w="5760"/>
      </w:tblGrid>
      <w:tr w:rsidR="00E33692" w:rsidRPr="00E33692" w14:paraId="22990420" w14:textId="77777777" w:rsidTr="00E33692">
        <w:tc>
          <w:tcPr>
            <w:tcW w:w="3256" w:type="dxa"/>
            <w:shd w:val="clear" w:color="auto" w:fill="E7E6E6" w:themeFill="background2"/>
          </w:tcPr>
          <w:p w14:paraId="13342880" w14:textId="268F6E60" w:rsidR="00E33692" w:rsidRPr="00E33692" w:rsidRDefault="00E33692" w:rsidP="00E33692">
            <w:pPr>
              <w:jc w:val="center"/>
              <w:rPr>
                <w:rFonts w:cstheme="minorHAnsi"/>
                <w:b/>
                <w:bCs/>
                <w:sz w:val="24"/>
                <w:szCs w:val="24"/>
              </w:rPr>
            </w:pPr>
            <w:r w:rsidRPr="00E33692">
              <w:rPr>
                <w:rFonts w:cstheme="minorHAnsi"/>
                <w:b/>
                <w:bCs/>
                <w:sz w:val="24"/>
                <w:szCs w:val="24"/>
              </w:rPr>
              <w:t>Key Finding</w:t>
            </w:r>
          </w:p>
        </w:tc>
        <w:tc>
          <w:tcPr>
            <w:tcW w:w="5760" w:type="dxa"/>
            <w:shd w:val="clear" w:color="auto" w:fill="E7E6E6" w:themeFill="background2"/>
          </w:tcPr>
          <w:p w14:paraId="53028444" w14:textId="6F57856F" w:rsidR="00E33692" w:rsidRPr="00E33692" w:rsidRDefault="00E33692" w:rsidP="00E33692">
            <w:pPr>
              <w:jc w:val="center"/>
              <w:rPr>
                <w:rFonts w:cstheme="minorHAnsi"/>
                <w:b/>
                <w:bCs/>
                <w:sz w:val="24"/>
                <w:szCs w:val="24"/>
              </w:rPr>
            </w:pPr>
            <w:r w:rsidRPr="00E33692">
              <w:rPr>
                <w:rFonts w:cstheme="minorHAnsi"/>
                <w:b/>
                <w:bCs/>
                <w:sz w:val="24"/>
                <w:szCs w:val="24"/>
              </w:rPr>
              <w:t>Discussion</w:t>
            </w:r>
          </w:p>
        </w:tc>
      </w:tr>
      <w:tr w:rsidR="00E33692" w14:paraId="5929EE79" w14:textId="77777777" w:rsidTr="00E33692">
        <w:tc>
          <w:tcPr>
            <w:tcW w:w="3256" w:type="dxa"/>
          </w:tcPr>
          <w:p w14:paraId="6340127E" w14:textId="6AFE97F6" w:rsidR="00E33692" w:rsidRDefault="00E33692" w:rsidP="00655E44">
            <w:pPr>
              <w:rPr>
                <w:rFonts w:cstheme="minorHAnsi"/>
                <w:sz w:val="24"/>
                <w:szCs w:val="24"/>
              </w:rPr>
            </w:pPr>
            <w:r>
              <w:rPr>
                <w:rFonts w:cstheme="minorHAnsi"/>
                <w:sz w:val="24"/>
                <w:szCs w:val="24"/>
              </w:rPr>
              <w:t>Data alignment was effective</w:t>
            </w:r>
          </w:p>
        </w:tc>
        <w:tc>
          <w:tcPr>
            <w:tcW w:w="5760" w:type="dxa"/>
          </w:tcPr>
          <w:p w14:paraId="2C1267EE" w14:textId="30DE5DA3" w:rsidR="00E33692" w:rsidRDefault="00E33692" w:rsidP="00655E44">
            <w:pPr>
              <w:rPr>
                <w:rFonts w:cstheme="minorHAnsi"/>
                <w:sz w:val="24"/>
                <w:szCs w:val="24"/>
              </w:rPr>
            </w:pPr>
            <w:r w:rsidRPr="00E33692">
              <w:rPr>
                <w:rFonts w:cstheme="minorHAnsi"/>
                <w:sz w:val="24"/>
                <w:szCs w:val="24"/>
              </w:rPr>
              <w:t xml:space="preserve">pre-processing activities appear to effective in </w:t>
            </w:r>
            <w:r w:rsidR="003E22B3">
              <w:rPr>
                <w:rFonts w:cstheme="minorHAnsi"/>
                <w:sz w:val="24"/>
                <w:szCs w:val="24"/>
              </w:rPr>
              <w:t>aligning</w:t>
            </w:r>
            <w:r w:rsidRPr="00E33692">
              <w:rPr>
                <w:rFonts w:cstheme="minorHAnsi"/>
                <w:sz w:val="24"/>
                <w:szCs w:val="24"/>
              </w:rPr>
              <w:t xml:space="preserve"> track segments and disparate feature datasets</w:t>
            </w:r>
          </w:p>
        </w:tc>
      </w:tr>
      <w:tr w:rsidR="00E33692" w14:paraId="0B229DE1" w14:textId="77777777" w:rsidTr="00E33692">
        <w:tc>
          <w:tcPr>
            <w:tcW w:w="3256" w:type="dxa"/>
          </w:tcPr>
          <w:p w14:paraId="38AE9011" w14:textId="1666E8D9" w:rsidR="00E33692" w:rsidRDefault="00E33692" w:rsidP="00655E44">
            <w:pPr>
              <w:rPr>
                <w:rFonts w:cstheme="minorHAnsi"/>
                <w:sz w:val="24"/>
                <w:szCs w:val="24"/>
              </w:rPr>
            </w:pPr>
            <w:r>
              <w:rPr>
                <w:rFonts w:cstheme="minorHAnsi"/>
                <w:sz w:val="24"/>
                <w:szCs w:val="24"/>
              </w:rPr>
              <w:t>PDF of response variable was estimated</w:t>
            </w:r>
          </w:p>
        </w:tc>
        <w:tc>
          <w:tcPr>
            <w:tcW w:w="5760" w:type="dxa"/>
          </w:tcPr>
          <w:p w14:paraId="1BD9BC89" w14:textId="6C35C853" w:rsidR="00E33692" w:rsidRDefault="00E33692" w:rsidP="00655E44">
            <w:pPr>
              <w:rPr>
                <w:rFonts w:cstheme="minorHAnsi"/>
                <w:sz w:val="24"/>
                <w:szCs w:val="24"/>
              </w:rPr>
            </w:pPr>
            <w:r>
              <w:rPr>
                <w:rFonts w:cstheme="minorHAnsi"/>
                <w:sz w:val="24"/>
                <w:szCs w:val="24"/>
              </w:rPr>
              <w:t>t</w:t>
            </w:r>
            <w:r w:rsidRPr="00655E44">
              <w:rPr>
                <w:rFonts w:cstheme="minorHAnsi"/>
                <w:sz w:val="24"/>
                <w:szCs w:val="24"/>
              </w:rPr>
              <w:t xml:space="preserve">he </w:t>
            </w:r>
            <w:r w:rsidRPr="00E33692">
              <w:rPr>
                <w:rFonts w:cstheme="minorHAnsi"/>
                <w:sz w:val="24"/>
                <w:szCs w:val="24"/>
              </w:rPr>
              <w:t xml:space="preserve">“Combined” </w:t>
            </w:r>
            <w:r w:rsidRPr="00655E44">
              <w:rPr>
                <w:rFonts w:cstheme="minorHAnsi"/>
                <w:sz w:val="24"/>
                <w:szCs w:val="24"/>
              </w:rPr>
              <w:t xml:space="preserve">target variable </w:t>
            </w:r>
            <w:r>
              <w:rPr>
                <w:rFonts w:cstheme="minorHAnsi"/>
                <w:sz w:val="24"/>
                <w:szCs w:val="24"/>
              </w:rPr>
              <w:t>was</w:t>
            </w:r>
            <w:r w:rsidRPr="00655E44">
              <w:rPr>
                <w:rFonts w:cstheme="minorHAnsi"/>
                <w:sz w:val="24"/>
                <w:szCs w:val="24"/>
              </w:rPr>
              <w:t xml:space="preserve"> approximated as an exponentiated Weibull PDF</w:t>
            </w:r>
            <w:r w:rsidRPr="00E33692">
              <w:rPr>
                <w:rFonts w:cstheme="minorHAnsi"/>
                <w:sz w:val="24"/>
                <w:szCs w:val="24"/>
              </w:rPr>
              <w:t>, consistent with PDF</w:t>
            </w:r>
            <w:r w:rsidR="003E22B3">
              <w:rPr>
                <w:rFonts w:cstheme="minorHAnsi"/>
                <w:sz w:val="24"/>
                <w:szCs w:val="24"/>
              </w:rPr>
              <w:t>s</w:t>
            </w:r>
            <w:r w:rsidRPr="00E33692">
              <w:rPr>
                <w:rFonts w:cstheme="minorHAnsi"/>
                <w:sz w:val="24"/>
                <w:szCs w:val="24"/>
              </w:rPr>
              <w:t xml:space="preserve"> of wearing parts in other maintenance settings</w:t>
            </w:r>
          </w:p>
        </w:tc>
      </w:tr>
      <w:tr w:rsidR="00E33692" w14:paraId="5876B511" w14:textId="77777777" w:rsidTr="00E33692">
        <w:tc>
          <w:tcPr>
            <w:tcW w:w="3256" w:type="dxa"/>
          </w:tcPr>
          <w:p w14:paraId="4A0F6680" w14:textId="16A90CB8" w:rsidR="00E33692" w:rsidRDefault="00E33692" w:rsidP="00655E44">
            <w:pPr>
              <w:rPr>
                <w:rFonts w:cstheme="minorHAnsi"/>
                <w:sz w:val="24"/>
                <w:szCs w:val="24"/>
              </w:rPr>
            </w:pPr>
            <w:r>
              <w:rPr>
                <w:rFonts w:cstheme="minorHAnsi"/>
                <w:sz w:val="24"/>
                <w:szCs w:val="24"/>
              </w:rPr>
              <w:t>Feature selection was effective</w:t>
            </w:r>
          </w:p>
        </w:tc>
        <w:tc>
          <w:tcPr>
            <w:tcW w:w="5760" w:type="dxa"/>
          </w:tcPr>
          <w:p w14:paraId="4BDC2B52" w14:textId="66531BB9" w:rsidR="00E33692" w:rsidRDefault="00E33692" w:rsidP="00655E44">
            <w:pPr>
              <w:rPr>
                <w:rFonts w:cstheme="minorHAnsi"/>
                <w:sz w:val="24"/>
                <w:szCs w:val="24"/>
              </w:rPr>
            </w:pPr>
            <w:r>
              <w:rPr>
                <w:rFonts w:cstheme="minorHAnsi"/>
                <w:sz w:val="24"/>
                <w:szCs w:val="24"/>
              </w:rPr>
              <w:t>LASSO regression was</w:t>
            </w:r>
            <w:r w:rsidRPr="00655E44">
              <w:rPr>
                <w:rFonts w:cstheme="minorHAnsi"/>
                <w:sz w:val="24"/>
                <w:szCs w:val="24"/>
              </w:rPr>
              <w:t xml:space="preserve"> used to reduce the number of features to as few as 9 while still enabling reasonable performance from the ML methods</w:t>
            </w:r>
          </w:p>
        </w:tc>
      </w:tr>
      <w:tr w:rsidR="00E33692" w14:paraId="7A4B1C0A" w14:textId="77777777" w:rsidTr="00E33692">
        <w:tc>
          <w:tcPr>
            <w:tcW w:w="3256" w:type="dxa"/>
          </w:tcPr>
          <w:p w14:paraId="5D0D2391" w14:textId="3284856E" w:rsidR="00E33692" w:rsidRDefault="00450269" w:rsidP="00655E44">
            <w:pPr>
              <w:rPr>
                <w:rFonts w:cstheme="minorHAnsi"/>
                <w:sz w:val="24"/>
                <w:szCs w:val="24"/>
              </w:rPr>
            </w:pPr>
            <w:r>
              <w:rPr>
                <w:rFonts w:cstheme="minorHAnsi"/>
                <w:sz w:val="24"/>
                <w:szCs w:val="24"/>
              </w:rPr>
              <w:t>Baseline prediction (without ML) is accurate in 1-quarter horizon when properly aligned</w:t>
            </w:r>
          </w:p>
        </w:tc>
        <w:tc>
          <w:tcPr>
            <w:tcW w:w="5760" w:type="dxa"/>
          </w:tcPr>
          <w:p w14:paraId="5C1A5C13" w14:textId="17989683" w:rsidR="00E33692" w:rsidRDefault="00450269" w:rsidP="00655E44">
            <w:pPr>
              <w:rPr>
                <w:rFonts w:cstheme="minorHAnsi"/>
                <w:sz w:val="24"/>
                <w:szCs w:val="24"/>
              </w:rPr>
            </w:pPr>
            <w:r w:rsidRPr="00655E44">
              <w:rPr>
                <w:rFonts w:cstheme="minorHAnsi"/>
                <w:sz w:val="24"/>
                <w:szCs w:val="24"/>
              </w:rPr>
              <w:t>utilising the most recent value of the target variable delivered ~80% test accuracy when predicting the target variable in the next quarter</w:t>
            </w:r>
          </w:p>
        </w:tc>
      </w:tr>
      <w:tr w:rsidR="00E33692" w14:paraId="318DBDC1" w14:textId="77777777" w:rsidTr="00E33692">
        <w:tc>
          <w:tcPr>
            <w:tcW w:w="3256" w:type="dxa"/>
          </w:tcPr>
          <w:p w14:paraId="2E7FB55A" w14:textId="15B6259C" w:rsidR="00E33692" w:rsidRDefault="00450269" w:rsidP="00655E44">
            <w:pPr>
              <w:rPr>
                <w:rFonts w:cstheme="minorHAnsi"/>
                <w:sz w:val="24"/>
                <w:szCs w:val="24"/>
              </w:rPr>
            </w:pPr>
            <w:r>
              <w:rPr>
                <w:rFonts w:cstheme="minorHAnsi"/>
                <w:sz w:val="24"/>
                <w:szCs w:val="24"/>
              </w:rPr>
              <w:t xml:space="preserve">ML regression </w:t>
            </w:r>
            <w:r w:rsidR="00BA14BF">
              <w:rPr>
                <w:rFonts w:cstheme="minorHAnsi"/>
                <w:sz w:val="24"/>
                <w:szCs w:val="24"/>
              </w:rPr>
              <w:t xml:space="preserve">delivered slight </w:t>
            </w:r>
            <w:r>
              <w:rPr>
                <w:rFonts w:cstheme="minorHAnsi"/>
                <w:sz w:val="24"/>
                <w:szCs w:val="24"/>
              </w:rPr>
              <w:t>improv</w:t>
            </w:r>
            <w:r w:rsidR="00BA14BF">
              <w:rPr>
                <w:rFonts w:cstheme="minorHAnsi"/>
                <w:sz w:val="24"/>
                <w:szCs w:val="24"/>
              </w:rPr>
              <w:t>ements over the baseline in</w:t>
            </w:r>
            <w:r>
              <w:rPr>
                <w:rFonts w:cstheme="minorHAnsi"/>
                <w:sz w:val="24"/>
                <w:szCs w:val="24"/>
              </w:rPr>
              <w:t xml:space="preserve"> predictions in the 1-quarter horizon</w:t>
            </w:r>
          </w:p>
        </w:tc>
        <w:tc>
          <w:tcPr>
            <w:tcW w:w="5760" w:type="dxa"/>
          </w:tcPr>
          <w:p w14:paraId="745D1223" w14:textId="21F0B8E9" w:rsidR="00E33692" w:rsidRDefault="00450269" w:rsidP="00655E44">
            <w:pPr>
              <w:rPr>
                <w:rFonts w:cstheme="minorHAnsi"/>
                <w:sz w:val="24"/>
                <w:szCs w:val="24"/>
              </w:rPr>
            </w:pPr>
            <w:r w:rsidRPr="00655E44">
              <w:rPr>
                <w:rFonts w:cstheme="minorHAnsi"/>
                <w:sz w:val="24"/>
                <w:szCs w:val="24"/>
              </w:rPr>
              <w:t>Random Forests, ANNs and SVR delivered ~3% improvement in prediction accuracy for the following quarter</w:t>
            </w:r>
          </w:p>
        </w:tc>
      </w:tr>
      <w:tr w:rsidR="00BA14BF" w14:paraId="27D7AA4D" w14:textId="77777777" w:rsidTr="00E33692">
        <w:tc>
          <w:tcPr>
            <w:tcW w:w="3256" w:type="dxa"/>
          </w:tcPr>
          <w:p w14:paraId="29647980" w14:textId="3D34DA97" w:rsidR="00BA14BF" w:rsidRDefault="00BA14BF" w:rsidP="00BA14BF">
            <w:pPr>
              <w:rPr>
                <w:rFonts w:cstheme="minorHAnsi"/>
                <w:sz w:val="24"/>
                <w:szCs w:val="24"/>
              </w:rPr>
            </w:pPr>
            <w:r>
              <w:rPr>
                <w:rFonts w:cstheme="minorHAnsi"/>
                <w:sz w:val="24"/>
                <w:szCs w:val="24"/>
              </w:rPr>
              <w:t>ML regression delivered high improvements over the baseline in “high priority” predictions in the 1-quarter horizon</w:t>
            </w:r>
          </w:p>
        </w:tc>
        <w:tc>
          <w:tcPr>
            <w:tcW w:w="5760" w:type="dxa"/>
          </w:tcPr>
          <w:p w14:paraId="0E95E750" w14:textId="26CF4573" w:rsidR="00BA14BF" w:rsidRPr="00655E44" w:rsidRDefault="00BA14BF" w:rsidP="00BA14BF">
            <w:pPr>
              <w:rPr>
                <w:rFonts w:cstheme="minorHAnsi"/>
                <w:sz w:val="24"/>
                <w:szCs w:val="24"/>
              </w:rPr>
            </w:pPr>
            <w:r>
              <w:rPr>
                <w:rFonts w:cstheme="minorHAnsi"/>
                <w:sz w:val="24"/>
                <w:szCs w:val="24"/>
              </w:rPr>
              <w:t xml:space="preserve">in the 1-quarter horizon, </w:t>
            </w:r>
            <w:r w:rsidRPr="00655E44">
              <w:rPr>
                <w:rFonts w:cstheme="minorHAnsi"/>
                <w:sz w:val="24"/>
                <w:szCs w:val="24"/>
              </w:rPr>
              <w:t xml:space="preserve">the </w:t>
            </w:r>
            <w:r>
              <w:rPr>
                <w:rFonts w:cstheme="minorHAnsi"/>
                <w:sz w:val="24"/>
                <w:szCs w:val="24"/>
              </w:rPr>
              <w:t>ML</w:t>
            </w:r>
            <w:r w:rsidRPr="00655E44">
              <w:rPr>
                <w:rFonts w:cstheme="minorHAnsi"/>
                <w:sz w:val="24"/>
                <w:szCs w:val="24"/>
              </w:rPr>
              <w:t xml:space="preserve"> model</w:t>
            </w:r>
            <w:r>
              <w:rPr>
                <w:rFonts w:cstheme="minorHAnsi"/>
                <w:sz w:val="24"/>
                <w:szCs w:val="24"/>
              </w:rPr>
              <w:t>s’</w:t>
            </w:r>
            <w:r w:rsidRPr="00655E44">
              <w:rPr>
                <w:rFonts w:cstheme="minorHAnsi"/>
                <w:sz w:val="24"/>
                <w:szCs w:val="24"/>
              </w:rPr>
              <w:t xml:space="preserve"> prediction accuracy w</w:t>
            </w:r>
            <w:r>
              <w:rPr>
                <w:rFonts w:cstheme="minorHAnsi"/>
                <w:sz w:val="24"/>
                <w:szCs w:val="24"/>
              </w:rPr>
              <w:t>as</w:t>
            </w:r>
            <w:r w:rsidRPr="00655E44">
              <w:rPr>
                <w:rFonts w:cstheme="minorHAnsi"/>
                <w:sz w:val="24"/>
                <w:szCs w:val="24"/>
              </w:rPr>
              <w:t xml:space="preserve"> ~12% higher for the “high priority” points</w:t>
            </w:r>
          </w:p>
        </w:tc>
      </w:tr>
      <w:tr w:rsidR="00BA14BF" w14:paraId="2B7EEA8D" w14:textId="77777777" w:rsidTr="00E33692">
        <w:tc>
          <w:tcPr>
            <w:tcW w:w="3256" w:type="dxa"/>
          </w:tcPr>
          <w:p w14:paraId="23D6F06D" w14:textId="0399EF8F" w:rsidR="00BA14BF" w:rsidRDefault="00BA14BF" w:rsidP="00BA14BF">
            <w:pPr>
              <w:rPr>
                <w:rFonts w:cstheme="minorHAnsi"/>
                <w:sz w:val="24"/>
                <w:szCs w:val="24"/>
              </w:rPr>
            </w:pPr>
            <w:r>
              <w:rPr>
                <w:rFonts w:cstheme="minorHAnsi"/>
                <w:sz w:val="24"/>
                <w:szCs w:val="24"/>
              </w:rPr>
              <w:t>ML regression delivered high improvements over the baseline in predictions in the 2-quarter horizon</w:t>
            </w:r>
          </w:p>
        </w:tc>
        <w:tc>
          <w:tcPr>
            <w:tcW w:w="5760" w:type="dxa"/>
          </w:tcPr>
          <w:p w14:paraId="07D257CC" w14:textId="5824290C" w:rsidR="00BA14BF" w:rsidRPr="00655E44" w:rsidRDefault="00BA14BF" w:rsidP="00BA14BF">
            <w:pPr>
              <w:rPr>
                <w:rFonts w:cstheme="minorHAnsi"/>
                <w:sz w:val="24"/>
                <w:szCs w:val="24"/>
              </w:rPr>
            </w:pPr>
            <w:r>
              <w:rPr>
                <w:rFonts w:cstheme="minorHAnsi"/>
                <w:sz w:val="24"/>
                <w:szCs w:val="24"/>
              </w:rPr>
              <w:t xml:space="preserve">over </w:t>
            </w:r>
            <w:r w:rsidRPr="00655E44">
              <w:rPr>
                <w:rFonts w:cstheme="minorHAnsi"/>
                <w:sz w:val="24"/>
                <w:szCs w:val="24"/>
              </w:rPr>
              <w:t xml:space="preserve">2 quarters, the baseline method </w:t>
            </w:r>
            <w:r w:rsidR="003E041D">
              <w:rPr>
                <w:rFonts w:cstheme="minorHAnsi"/>
                <w:sz w:val="24"/>
                <w:szCs w:val="24"/>
              </w:rPr>
              <w:t>achieved</w:t>
            </w:r>
            <w:r w:rsidRPr="00655E44">
              <w:rPr>
                <w:rFonts w:cstheme="minorHAnsi"/>
                <w:sz w:val="24"/>
                <w:szCs w:val="24"/>
              </w:rPr>
              <w:t xml:space="preserve"> only 52% test accuracy</w:t>
            </w:r>
            <w:r>
              <w:rPr>
                <w:rFonts w:cstheme="minorHAnsi"/>
                <w:sz w:val="24"/>
                <w:szCs w:val="24"/>
              </w:rPr>
              <w:t xml:space="preserve"> versus </w:t>
            </w:r>
            <w:r w:rsidR="003E041D">
              <w:rPr>
                <w:rFonts w:cstheme="minorHAnsi"/>
                <w:sz w:val="24"/>
                <w:szCs w:val="24"/>
              </w:rPr>
              <w:t xml:space="preserve">74% for </w:t>
            </w:r>
            <w:r>
              <w:rPr>
                <w:rFonts w:cstheme="minorHAnsi"/>
                <w:sz w:val="24"/>
                <w:szCs w:val="24"/>
              </w:rPr>
              <w:t>RF regression</w:t>
            </w:r>
          </w:p>
        </w:tc>
      </w:tr>
      <w:tr w:rsidR="00BA14BF" w14:paraId="239E0411" w14:textId="77777777" w:rsidTr="00E33692">
        <w:tc>
          <w:tcPr>
            <w:tcW w:w="3256" w:type="dxa"/>
          </w:tcPr>
          <w:p w14:paraId="3ADC25F3" w14:textId="545F2CBF" w:rsidR="00BA14BF" w:rsidRDefault="00BA14BF" w:rsidP="00BA14BF">
            <w:pPr>
              <w:rPr>
                <w:rFonts w:cstheme="minorHAnsi"/>
                <w:sz w:val="24"/>
                <w:szCs w:val="24"/>
              </w:rPr>
            </w:pPr>
            <w:r>
              <w:rPr>
                <w:rFonts w:cstheme="minorHAnsi"/>
                <w:sz w:val="24"/>
                <w:szCs w:val="24"/>
              </w:rPr>
              <w:t>ML regression delivered high improvements over the baseline in “high priority” predictions in the 2-quarter horizon</w:t>
            </w:r>
          </w:p>
        </w:tc>
        <w:tc>
          <w:tcPr>
            <w:tcW w:w="5760" w:type="dxa"/>
          </w:tcPr>
          <w:p w14:paraId="2AA8AA67" w14:textId="4ACAA116" w:rsidR="00BA14BF" w:rsidRPr="00655E44" w:rsidRDefault="00BA14BF" w:rsidP="00BA14BF">
            <w:pPr>
              <w:rPr>
                <w:rFonts w:cstheme="minorHAnsi"/>
                <w:sz w:val="24"/>
                <w:szCs w:val="24"/>
              </w:rPr>
            </w:pPr>
            <w:r>
              <w:rPr>
                <w:rFonts w:cstheme="minorHAnsi"/>
                <w:sz w:val="24"/>
                <w:szCs w:val="24"/>
              </w:rPr>
              <w:t xml:space="preserve">over </w:t>
            </w:r>
            <w:r w:rsidRPr="00655E44">
              <w:rPr>
                <w:rFonts w:cstheme="minorHAnsi"/>
                <w:sz w:val="24"/>
                <w:szCs w:val="24"/>
              </w:rPr>
              <w:t xml:space="preserve">2 quarters, the baseline method </w:t>
            </w:r>
            <w:r w:rsidR="003E041D">
              <w:rPr>
                <w:rFonts w:cstheme="minorHAnsi"/>
                <w:sz w:val="24"/>
                <w:szCs w:val="24"/>
              </w:rPr>
              <w:t>achieved</w:t>
            </w:r>
            <w:r w:rsidRPr="00655E44">
              <w:rPr>
                <w:rFonts w:cstheme="minorHAnsi"/>
                <w:sz w:val="24"/>
                <w:szCs w:val="24"/>
              </w:rPr>
              <w:t xml:space="preserve"> only </w:t>
            </w:r>
            <w:r>
              <w:rPr>
                <w:rFonts w:cstheme="minorHAnsi"/>
                <w:sz w:val="24"/>
                <w:szCs w:val="24"/>
              </w:rPr>
              <w:t>29</w:t>
            </w:r>
            <w:r w:rsidRPr="00655E44">
              <w:rPr>
                <w:rFonts w:cstheme="minorHAnsi"/>
                <w:sz w:val="24"/>
                <w:szCs w:val="24"/>
              </w:rPr>
              <w:t>% test accuracy</w:t>
            </w:r>
            <w:r>
              <w:rPr>
                <w:rFonts w:cstheme="minorHAnsi"/>
                <w:sz w:val="24"/>
                <w:szCs w:val="24"/>
              </w:rPr>
              <w:t xml:space="preserve"> versus </w:t>
            </w:r>
            <w:r w:rsidR="003E041D">
              <w:rPr>
                <w:rFonts w:cstheme="minorHAnsi"/>
                <w:sz w:val="24"/>
                <w:szCs w:val="24"/>
              </w:rPr>
              <w:t xml:space="preserve">71% for </w:t>
            </w:r>
            <w:r>
              <w:rPr>
                <w:rFonts w:cstheme="minorHAnsi"/>
                <w:sz w:val="24"/>
                <w:szCs w:val="24"/>
              </w:rPr>
              <w:t>RF regression on the “high priority” points</w:t>
            </w:r>
          </w:p>
        </w:tc>
      </w:tr>
      <w:tr w:rsidR="00835621" w14:paraId="21BCE5C3" w14:textId="77777777" w:rsidTr="00E33692">
        <w:tc>
          <w:tcPr>
            <w:tcW w:w="3256" w:type="dxa"/>
          </w:tcPr>
          <w:p w14:paraId="25B56477" w14:textId="7994A031" w:rsidR="00835621" w:rsidRDefault="00835621" w:rsidP="00835621">
            <w:pPr>
              <w:rPr>
                <w:rFonts w:cstheme="minorHAnsi"/>
                <w:sz w:val="24"/>
                <w:szCs w:val="24"/>
              </w:rPr>
            </w:pPr>
            <w:r>
              <w:rPr>
                <w:rFonts w:cstheme="minorHAnsi"/>
                <w:sz w:val="24"/>
                <w:szCs w:val="24"/>
              </w:rPr>
              <w:t>ML delivered high accuracy on a balanced dataset predicting work order requirements</w:t>
            </w:r>
          </w:p>
        </w:tc>
        <w:tc>
          <w:tcPr>
            <w:tcW w:w="5760" w:type="dxa"/>
          </w:tcPr>
          <w:p w14:paraId="3ADBEA6B" w14:textId="703E129F" w:rsidR="00835621" w:rsidRDefault="00835621" w:rsidP="00835621">
            <w:pPr>
              <w:rPr>
                <w:rFonts w:cstheme="minorHAnsi"/>
                <w:sz w:val="24"/>
                <w:szCs w:val="24"/>
              </w:rPr>
            </w:pPr>
            <w:r>
              <w:rPr>
                <w:rFonts w:cstheme="minorHAnsi"/>
                <w:sz w:val="24"/>
                <w:szCs w:val="24"/>
              </w:rPr>
              <w:t xml:space="preserve">RF classification delivered 90% </w:t>
            </w:r>
            <w:r w:rsidR="00667D37">
              <w:rPr>
                <w:rFonts w:cstheme="minorHAnsi"/>
                <w:sz w:val="24"/>
                <w:szCs w:val="24"/>
              </w:rPr>
              <w:t>test accuracy when using a balanced dataset</w:t>
            </w:r>
          </w:p>
        </w:tc>
      </w:tr>
      <w:tr w:rsidR="00667D37" w:rsidRPr="00667D37" w14:paraId="3C08F487" w14:textId="77777777" w:rsidTr="005D68FE">
        <w:tc>
          <w:tcPr>
            <w:tcW w:w="3256" w:type="dxa"/>
          </w:tcPr>
          <w:p w14:paraId="65F2E18C" w14:textId="74C3D9E2" w:rsidR="00667D37" w:rsidRPr="00667D37" w:rsidRDefault="00667D37" w:rsidP="00667D37">
            <w:pPr>
              <w:rPr>
                <w:rFonts w:cstheme="minorHAnsi"/>
                <w:sz w:val="24"/>
                <w:szCs w:val="24"/>
              </w:rPr>
            </w:pPr>
            <w:r w:rsidRPr="00667D37">
              <w:rPr>
                <w:rFonts w:cstheme="minorHAnsi"/>
                <w:sz w:val="24"/>
                <w:szCs w:val="24"/>
              </w:rPr>
              <w:t xml:space="preserve">ML delivered </w:t>
            </w:r>
            <w:r>
              <w:rPr>
                <w:rFonts w:cstheme="minorHAnsi"/>
                <w:sz w:val="24"/>
                <w:szCs w:val="24"/>
              </w:rPr>
              <w:t>moderate</w:t>
            </w:r>
            <w:r w:rsidRPr="00667D37">
              <w:rPr>
                <w:rFonts w:cstheme="minorHAnsi"/>
                <w:sz w:val="24"/>
                <w:szCs w:val="24"/>
              </w:rPr>
              <w:t xml:space="preserve"> accuracy on a balanced dataset predicting work order requirements</w:t>
            </w:r>
          </w:p>
        </w:tc>
        <w:tc>
          <w:tcPr>
            <w:tcW w:w="5760" w:type="dxa"/>
          </w:tcPr>
          <w:p w14:paraId="31C3B524" w14:textId="00C0670D" w:rsidR="00667D37" w:rsidRPr="00667D37" w:rsidRDefault="00667D37" w:rsidP="00667D37">
            <w:pPr>
              <w:rPr>
                <w:rFonts w:cstheme="minorHAnsi"/>
                <w:sz w:val="24"/>
                <w:szCs w:val="24"/>
              </w:rPr>
            </w:pPr>
            <w:r w:rsidRPr="00667D37">
              <w:rPr>
                <w:rFonts w:cstheme="minorHAnsi"/>
                <w:sz w:val="24"/>
                <w:szCs w:val="24"/>
              </w:rPr>
              <w:t xml:space="preserve">RF classification delivered </w:t>
            </w:r>
            <w:r w:rsidR="003E0A0B">
              <w:rPr>
                <w:rFonts w:cstheme="minorHAnsi"/>
                <w:sz w:val="24"/>
                <w:szCs w:val="24"/>
              </w:rPr>
              <w:t>72</w:t>
            </w:r>
            <w:r w:rsidRPr="00667D37">
              <w:rPr>
                <w:rFonts w:cstheme="minorHAnsi"/>
                <w:sz w:val="24"/>
                <w:szCs w:val="24"/>
              </w:rPr>
              <w:t xml:space="preserve">% test accuracy when using </w:t>
            </w:r>
            <w:r w:rsidR="003E0A0B">
              <w:rPr>
                <w:rFonts w:cstheme="minorHAnsi"/>
                <w:sz w:val="24"/>
                <w:szCs w:val="24"/>
              </w:rPr>
              <w:t>the raw (un</w:t>
            </w:r>
            <w:r w:rsidRPr="00667D37">
              <w:rPr>
                <w:rFonts w:cstheme="minorHAnsi"/>
                <w:sz w:val="24"/>
                <w:szCs w:val="24"/>
              </w:rPr>
              <w:t>balanced</w:t>
            </w:r>
            <w:r w:rsidR="003E0A0B">
              <w:rPr>
                <w:rFonts w:cstheme="minorHAnsi"/>
                <w:sz w:val="24"/>
                <w:szCs w:val="24"/>
              </w:rPr>
              <w:t>)</w:t>
            </w:r>
            <w:r w:rsidRPr="00667D37">
              <w:rPr>
                <w:rFonts w:cstheme="minorHAnsi"/>
                <w:sz w:val="24"/>
                <w:szCs w:val="24"/>
              </w:rPr>
              <w:t xml:space="preserve"> dataset</w:t>
            </w:r>
          </w:p>
        </w:tc>
      </w:tr>
      <w:tr w:rsidR="00835621" w14:paraId="49BA45FE" w14:textId="77777777" w:rsidTr="00E33692">
        <w:tc>
          <w:tcPr>
            <w:tcW w:w="3256" w:type="dxa"/>
          </w:tcPr>
          <w:p w14:paraId="66C729FA" w14:textId="0B5274D1" w:rsidR="00835621" w:rsidRDefault="00114714" w:rsidP="00835621">
            <w:pPr>
              <w:rPr>
                <w:rFonts w:cstheme="minorHAnsi"/>
                <w:sz w:val="24"/>
                <w:szCs w:val="24"/>
              </w:rPr>
            </w:pPr>
            <w:r>
              <w:rPr>
                <w:rFonts w:cstheme="minorHAnsi"/>
                <w:sz w:val="24"/>
                <w:szCs w:val="24"/>
              </w:rPr>
              <w:t>Visualisations provided high levels of insight into the raw data</w:t>
            </w:r>
          </w:p>
        </w:tc>
        <w:tc>
          <w:tcPr>
            <w:tcW w:w="5760" w:type="dxa"/>
          </w:tcPr>
          <w:p w14:paraId="01A2483F" w14:textId="1C2C618B" w:rsidR="00835621" w:rsidRDefault="00114714" w:rsidP="00835621">
            <w:pPr>
              <w:rPr>
                <w:rFonts w:cstheme="minorHAnsi"/>
                <w:sz w:val="24"/>
                <w:szCs w:val="24"/>
              </w:rPr>
            </w:pPr>
            <w:r>
              <w:rPr>
                <w:rFonts w:cstheme="minorHAnsi"/>
                <w:sz w:val="24"/>
                <w:szCs w:val="24"/>
              </w:rPr>
              <w:t xml:space="preserve">The ability to visualise and interact with </w:t>
            </w:r>
            <w:r w:rsidR="00295407">
              <w:rPr>
                <w:rFonts w:cstheme="minorHAnsi"/>
                <w:sz w:val="24"/>
                <w:szCs w:val="24"/>
              </w:rPr>
              <w:t>joined work order/TRC data enabled the impact of maintenance on rail geometry to become immediately apparent</w:t>
            </w:r>
          </w:p>
        </w:tc>
      </w:tr>
      <w:tr w:rsidR="003E0A0B" w14:paraId="5DE8DBDF" w14:textId="77777777" w:rsidTr="00E33692">
        <w:tc>
          <w:tcPr>
            <w:tcW w:w="3256" w:type="dxa"/>
          </w:tcPr>
          <w:p w14:paraId="5643E967" w14:textId="77777777" w:rsidR="003E0A0B" w:rsidRDefault="003E0A0B" w:rsidP="00835621">
            <w:pPr>
              <w:rPr>
                <w:rFonts w:cstheme="minorHAnsi"/>
                <w:sz w:val="24"/>
                <w:szCs w:val="24"/>
              </w:rPr>
            </w:pPr>
          </w:p>
        </w:tc>
        <w:tc>
          <w:tcPr>
            <w:tcW w:w="5760" w:type="dxa"/>
          </w:tcPr>
          <w:p w14:paraId="065DF767" w14:textId="77777777" w:rsidR="003E0A0B" w:rsidRDefault="003E0A0B" w:rsidP="00835621">
            <w:pPr>
              <w:rPr>
                <w:rFonts w:cstheme="minorHAnsi"/>
                <w:sz w:val="24"/>
                <w:szCs w:val="24"/>
              </w:rPr>
            </w:pPr>
          </w:p>
        </w:tc>
      </w:tr>
      <w:tr w:rsidR="007809FA" w14:paraId="0ED9820F" w14:textId="77777777" w:rsidTr="00E33692">
        <w:tc>
          <w:tcPr>
            <w:tcW w:w="3256" w:type="dxa"/>
          </w:tcPr>
          <w:p w14:paraId="1D346A44" w14:textId="34085EE8" w:rsidR="007809FA" w:rsidRPr="003E0A0B" w:rsidRDefault="003E0A0B" w:rsidP="00835621">
            <w:pPr>
              <w:rPr>
                <w:rFonts w:cstheme="minorHAnsi"/>
                <w:sz w:val="24"/>
                <w:szCs w:val="24"/>
                <w:highlight w:val="yellow"/>
              </w:rPr>
            </w:pPr>
            <w:r w:rsidRPr="003E0A0B">
              <w:rPr>
                <w:rFonts w:cstheme="minorHAnsi"/>
                <w:sz w:val="24"/>
                <w:szCs w:val="24"/>
                <w:highlight w:val="yellow"/>
              </w:rPr>
              <w:t xml:space="preserve">??Rahul summary time-series </w:t>
            </w:r>
          </w:p>
        </w:tc>
        <w:tc>
          <w:tcPr>
            <w:tcW w:w="5760" w:type="dxa"/>
          </w:tcPr>
          <w:p w14:paraId="7EDD6786" w14:textId="343A486C" w:rsidR="007809FA" w:rsidRPr="003E0A0B" w:rsidRDefault="003E0A0B" w:rsidP="00835621">
            <w:pPr>
              <w:rPr>
                <w:rFonts w:cstheme="minorHAnsi"/>
                <w:sz w:val="24"/>
                <w:szCs w:val="24"/>
                <w:highlight w:val="yellow"/>
              </w:rPr>
            </w:pPr>
            <w:r w:rsidRPr="003E0A0B">
              <w:rPr>
                <w:rFonts w:cstheme="minorHAnsi"/>
                <w:sz w:val="24"/>
                <w:szCs w:val="24"/>
                <w:highlight w:val="yellow"/>
              </w:rPr>
              <w:t>??</w:t>
            </w:r>
          </w:p>
        </w:tc>
      </w:tr>
      <w:tr w:rsidR="007809FA" w14:paraId="00571ED7" w14:textId="77777777" w:rsidTr="00E33692">
        <w:tc>
          <w:tcPr>
            <w:tcW w:w="3256" w:type="dxa"/>
          </w:tcPr>
          <w:p w14:paraId="0A250776" w14:textId="316FAB97" w:rsidR="007809FA" w:rsidRDefault="007809FA" w:rsidP="00835621">
            <w:pPr>
              <w:rPr>
                <w:rFonts w:cstheme="minorHAnsi"/>
                <w:sz w:val="24"/>
                <w:szCs w:val="24"/>
              </w:rPr>
            </w:pPr>
            <w:r>
              <w:rPr>
                <w:rFonts w:cstheme="minorHAnsi"/>
                <w:sz w:val="24"/>
                <w:szCs w:val="24"/>
              </w:rPr>
              <w:lastRenderedPageBreak/>
              <w:t>Several opportunities for extension and improvement were identified</w:t>
            </w:r>
          </w:p>
        </w:tc>
        <w:tc>
          <w:tcPr>
            <w:tcW w:w="5760" w:type="dxa"/>
          </w:tcPr>
          <w:p w14:paraId="499BFD74" w14:textId="57788D38" w:rsidR="007809FA" w:rsidRDefault="0056561F" w:rsidP="00835621">
            <w:pPr>
              <w:rPr>
                <w:rFonts w:cstheme="minorHAnsi"/>
                <w:sz w:val="24"/>
                <w:szCs w:val="24"/>
              </w:rPr>
            </w:pPr>
            <w:r>
              <w:rPr>
                <w:rFonts w:cstheme="minorHAnsi"/>
                <w:sz w:val="24"/>
                <w:szCs w:val="24"/>
              </w:rPr>
              <w:t>These include expanding the use of work order in the ML models and extending the work on longer-horizon predictions</w:t>
            </w:r>
          </w:p>
        </w:tc>
      </w:tr>
    </w:tbl>
    <w:p w14:paraId="7A45BCE6" w14:textId="5DA6289E" w:rsidR="57A413C9" w:rsidRPr="003E22B3" w:rsidRDefault="003E22B3" w:rsidP="57A413C9">
      <w:pPr>
        <w:rPr>
          <w:rFonts w:eastAsiaTheme="minorEastAsia"/>
          <w:i/>
          <w:iCs/>
        </w:rPr>
      </w:pPr>
      <w:r w:rsidRPr="003E22B3">
        <w:rPr>
          <w:rFonts w:eastAsiaTheme="minorEastAsia"/>
          <w:i/>
          <w:iCs/>
        </w:rPr>
        <w:t xml:space="preserve">Table 15: </w:t>
      </w:r>
      <w:r>
        <w:rPr>
          <w:rFonts w:eastAsiaTheme="minorEastAsia"/>
          <w:i/>
          <w:iCs/>
        </w:rPr>
        <w:t xml:space="preserve">summary of </w:t>
      </w:r>
      <w:r w:rsidRPr="003E22B3">
        <w:rPr>
          <w:rFonts w:eastAsiaTheme="minorEastAsia"/>
          <w:i/>
          <w:iCs/>
        </w:rPr>
        <w:t>key findings</w:t>
      </w:r>
    </w:p>
    <w:p w14:paraId="5220D2F0" w14:textId="77777777" w:rsidR="003E22B3" w:rsidRDefault="003E22B3" w:rsidP="57A413C9">
      <w:pPr>
        <w:rPr>
          <w:rFonts w:eastAsiaTheme="minorEastAsia"/>
          <w:sz w:val="24"/>
          <w:szCs w:val="24"/>
        </w:rPr>
      </w:pPr>
    </w:p>
    <w:p w14:paraId="5427B49D" w14:textId="0B1F2548" w:rsidR="00312D1D" w:rsidRPr="00EE5783" w:rsidRDefault="00312D1D" w:rsidP="7199BB02">
      <w:pPr>
        <w:rPr>
          <w:rFonts w:eastAsiaTheme="minorEastAsia"/>
          <w:b/>
          <w:bCs/>
          <w:sz w:val="24"/>
          <w:szCs w:val="24"/>
        </w:rPr>
      </w:pPr>
      <w:r w:rsidRPr="00EE5783">
        <w:rPr>
          <w:rFonts w:eastAsiaTheme="minorEastAsia"/>
          <w:b/>
          <w:bCs/>
          <w:sz w:val="24"/>
          <w:szCs w:val="24"/>
        </w:rPr>
        <w:t>[</w:t>
      </w:r>
      <w:r w:rsidR="00971C97">
        <w:rPr>
          <w:rFonts w:eastAsiaTheme="minorEastAsia"/>
          <w:b/>
          <w:bCs/>
          <w:sz w:val="24"/>
          <w:szCs w:val="24"/>
        </w:rPr>
        <w:t>9</w:t>
      </w:r>
      <w:r w:rsidR="00EE5783" w:rsidRPr="00EE5783">
        <w:rPr>
          <w:rFonts w:eastAsiaTheme="minorEastAsia"/>
          <w:b/>
          <w:bCs/>
          <w:sz w:val="24"/>
          <w:szCs w:val="24"/>
        </w:rPr>
        <w:t>] Distribution of Team Member Effort</w:t>
      </w:r>
    </w:p>
    <w:p w14:paraId="7372AB3B" w14:textId="77777777" w:rsidR="00247BC0" w:rsidRDefault="00EE5783">
      <w:pPr>
        <w:rPr>
          <w:rFonts w:eastAsiaTheme="minorEastAsia"/>
          <w:sz w:val="24"/>
          <w:szCs w:val="24"/>
        </w:rPr>
      </w:pPr>
      <w:r w:rsidRPr="005D58D2">
        <w:rPr>
          <w:rFonts w:eastAsiaTheme="minorEastAsia"/>
          <w:sz w:val="24"/>
          <w:szCs w:val="24"/>
        </w:rPr>
        <w:t>All team members have contributed similar amount of effort.</w:t>
      </w:r>
    </w:p>
    <w:p w14:paraId="460E1C5F" w14:textId="77777777" w:rsidR="00247BC0" w:rsidRDefault="00247BC0">
      <w:pPr>
        <w:rPr>
          <w:rFonts w:eastAsiaTheme="minorEastAsia"/>
          <w:sz w:val="24"/>
          <w:szCs w:val="24"/>
        </w:rPr>
      </w:pPr>
      <w:r>
        <w:rPr>
          <w:rFonts w:eastAsiaTheme="minorEastAsia"/>
          <w:sz w:val="24"/>
          <w:szCs w:val="24"/>
        </w:rPr>
        <w:t>Key roles of team members are summarised below:</w:t>
      </w:r>
    </w:p>
    <w:tbl>
      <w:tblPr>
        <w:tblStyle w:val="TableGrid"/>
        <w:tblW w:w="0" w:type="auto"/>
        <w:tblLook w:val="04A0" w:firstRow="1" w:lastRow="0" w:firstColumn="1" w:lastColumn="0" w:noHBand="0" w:noVBand="1"/>
      </w:tblPr>
      <w:tblGrid>
        <w:gridCol w:w="2122"/>
        <w:gridCol w:w="6894"/>
      </w:tblGrid>
      <w:tr w:rsidR="00247BC0" w14:paraId="7591A81A" w14:textId="77777777" w:rsidTr="00466CCC">
        <w:tc>
          <w:tcPr>
            <w:tcW w:w="2122" w:type="dxa"/>
            <w:shd w:val="clear" w:color="auto" w:fill="E7E6E6" w:themeFill="background2"/>
          </w:tcPr>
          <w:p w14:paraId="7B25AF17" w14:textId="239FE069" w:rsidR="00247BC0" w:rsidRDefault="00247BC0" w:rsidP="00466CCC">
            <w:pPr>
              <w:jc w:val="center"/>
              <w:rPr>
                <w:rFonts w:eastAsiaTheme="minorEastAsia"/>
                <w:b/>
                <w:bCs/>
                <w:color w:val="222222"/>
                <w:sz w:val="24"/>
                <w:szCs w:val="24"/>
              </w:rPr>
            </w:pPr>
            <w:r>
              <w:rPr>
                <w:rFonts w:eastAsiaTheme="minorEastAsia"/>
                <w:b/>
                <w:bCs/>
                <w:color w:val="222222"/>
                <w:sz w:val="24"/>
                <w:szCs w:val="24"/>
              </w:rPr>
              <w:t>Team Member</w:t>
            </w:r>
          </w:p>
        </w:tc>
        <w:tc>
          <w:tcPr>
            <w:tcW w:w="6894" w:type="dxa"/>
            <w:shd w:val="clear" w:color="auto" w:fill="E7E6E6" w:themeFill="background2"/>
          </w:tcPr>
          <w:p w14:paraId="6FBB0A93" w14:textId="54852A26" w:rsidR="00247BC0" w:rsidRDefault="00247BC0" w:rsidP="00466CCC">
            <w:pPr>
              <w:jc w:val="center"/>
              <w:rPr>
                <w:rFonts w:eastAsiaTheme="minorEastAsia"/>
                <w:b/>
                <w:bCs/>
                <w:color w:val="222222"/>
                <w:sz w:val="24"/>
                <w:szCs w:val="24"/>
              </w:rPr>
            </w:pPr>
            <w:r>
              <w:rPr>
                <w:rFonts w:eastAsiaTheme="minorEastAsia"/>
                <w:b/>
                <w:bCs/>
                <w:color w:val="222222"/>
                <w:sz w:val="24"/>
                <w:szCs w:val="24"/>
              </w:rPr>
              <w:t>Key Role</w:t>
            </w:r>
          </w:p>
        </w:tc>
      </w:tr>
      <w:tr w:rsidR="00247BC0" w14:paraId="299AA969" w14:textId="77777777" w:rsidTr="00466CCC">
        <w:tc>
          <w:tcPr>
            <w:tcW w:w="2122" w:type="dxa"/>
          </w:tcPr>
          <w:p w14:paraId="6FEAF3A4" w14:textId="1C4AEAE8" w:rsidR="00247BC0" w:rsidRDefault="00247BC0">
            <w:pPr>
              <w:rPr>
                <w:rFonts w:eastAsiaTheme="minorEastAsia"/>
                <w:b/>
                <w:bCs/>
                <w:color w:val="222222"/>
                <w:sz w:val="24"/>
                <w:szCs w:val="24"/>
              </w:rPr>
            </w:pPr>
            <w:r>
              <w:rPr>
                <w:rFonts w:eastAsiaTheme="minorEastAsia"/>
                <w:b/>
                <w:bCs/>
                <w:color w:val="222222"/>
                <w:sz w:val="24"/>
                <w:szCs w:val="24"/>
              </w:rPr>
              <w:t>Liu</w:t>
            </w:r>
          </w:p>
        </w:tc>
        <w:tc>
          <w:tcPr>
            <w:tcW w:w="6894" w:type="dxa"/>
          </w:tcPr>
          <w:p w14:paraId="2391C0B5" w14:textId="46EF051B" w:rsidR="00247BC0" w:rsidRPr="00466CCC" w:rsidRDefault="00247BC0">
            <w:pPr>
              <w:rPr>
                <w:rFonts w:eastAsiaTheme="minorEastAsia"/>
                <w:color w:val="222222"/>
                <w:sz w:val="24"/>
                <w:szCs w:val="24"/>
              </w:rPr>
            </w:pPr>
            <w:r w:rsidRPr="00466CCC">
              <w:rPr>
                <w:rFonts w:eastAsiaTheme="minorEastAsia"/>
                <w:color w:val="222222"/>
                <w:sz w:val="24"/>
                <w:szCs w:val="24"/>
              </w:rPr>
              <w:t xml:space="preserve">Pre-processing of data, </w:t>
            </w:r>
            <w:r w:rsidR="00B925E2">
              <w:rPr>
                <w:rFonts w:eastAsiaTheme="minorEastAsia"/>
                <w:color w:val="222222"/>
                <w:sz w:val="24"/>
                <w:szCs w:val="24"/>
              </w:rPr>
              <w:t xml:space="preserve">visualisations and machine learning algorithms, </w:t>
            </w:r>
            <w:r w:rsidR="00B925E2" w:rsidRPr="00B925E2">
              <w:rPr>
                <w:rFonts w:eastAsiaTheme="minorEastAsia"/>
                <w:color w:val="222222"/>
                <w:sz w:val="24"/>
                <w:szCs w:val="24"/>
              </w:rPr>
              <w:t>Django app</w:t>
            </w:r>
            <w:r w:rsidR="00B925E2">
              <w:rPr>
                <w:rFonts w:eastAsiaTheme="minorEastAsia"/>
                <w:color w:val="222222"/>
                <w:sz w:val="24"/>
                <w:szCs w:val="24"/>
              </w:rPr>
              <w:t xml:space="preserve"> development</w:t>
            </w:r>
          </w:p>
        </w:tc>
      </w:tr>
      <w:tr w:rsidR="00247BC0" w14:paraId="5715EFC5" w14:textId="77777777" w:rsidTr="00466CCC">
        <w:tc>
          <w:tcPr>
            <w:tcW w:w="2122" w:type="dxa"/>
          </w:tcPr>
          <w:p w14:paraId="2D61E9D4" w14:textId="680D1634" w:rsidR="00247BC0" w:rsidRDefault="00247BC0">
            <w:pPr>
              <w:rPr>
                <w:rFonts w:eastAsiaTheme="minorEastAsia"/>
                <w:b/>
                <w:bCs/>
                <w:color w:val="222222"/>
                <w:sz w:val="24"/>
                <w:szCs w:val="24"/>
              </w:rPr>
            </w:pPr>
            <w:r>
              <w:rPr>
                <w:rFonts w:eastAsiaTheme="minorEastAsia"/>
                <w:b/>
                <w:bCs/>
                <w:color w:val="222222"/>
                <w:sz w:val="24"/>
                <w:szCs w:val="24"/>
              </w:rPr>
              <w:t>Chowdhury</w:t>
            </w:r>
          </w:p>
        </w:tc>
        <w:tc>
          <w:tcPr>
            <w:tcW w:w="6894" w:type="dxa"/>
          </w:tcPr>
          <w:p w14:paraId="205424D6" w14:textId="3234CABA" w:rsidR="00247BC0" w:rsidRPr="00466CCC" w:rsidRDefault="00B925E2">
            <w:pPr>
              <w:rPr>
                <w:rFonts w:eastAsiaTheme="minorEastAsia"/>
                <w:color w:val="222222"/>
                <w:sz w:val="24"/>
                <w:szCs w:val="24"/>
              </w:rPr>
            </w:pPr>
            <w:r>
              <w:rPr>
                <w:rFonts w:eastAsiaTheme="minorEastAsia"/>
                <w:color w:val="222222"/>
                <w:sz w:val="24"/>
                <w:szCs w:val="24"/>
              </w:rPr>
              <w:t>Visualisations, time-series</w:t>
            </w:r>
            <w:r w:rsidR="00247BC0" w:rsidRPr="00466CCC">
              <w:rPr>
                <w:rFonts w:eastAsiaTheme="minorEastAsia"/>
                <w:color w:val="222222"/>
                <w:sz w:val="24"/>
                <w:szCs w:val="24"/>
              </w:rPr>
              <w:t xml:space="preserve"> algorithms</w:t>
            </w:r>
          </w:p>
        </w:tc>
      </w:tr>
      <w:tr w:rsidR="00247BC0" w14:paraId="253086E1" w14:textId="77777777" w:rsidTr="00466CCC">
        <w:tc>
          <w:tcPr>
            <w:tcW w:w="2122" w:type="dxa"/>
          </w:tcPr>
          <w:p w14:paraId="7F9C4416" w14:textId="38301D1E" w:rsidR="00247BC0" w:rsidRDefault="00247BC0">
            <w:pPr>
              <w:rPr>
                <w:rFonts w:eastAsiaTheme="minorEastAsia"/>
                <w:b/>
                <w:bCs/>
                <w:color w:val="222222"/>
                <w:sz w:val="24"/>
                <w:szCs w:val="24"/>
              </w:rPr>
            </w:pPr>
            <w:r>
              <w:rPr>
                <w:rFonts w:eastAsiaTheme="minorEastAsia"/>
                <w:b/>
                <w:bCs/>
                <w:color w:val="222222"/>
                <w:sz w:val="24"/>
                <w:szCs w:val="24"/>
              </w:rPr>
              <w:t>Yin</w:t>
            </w:r>
          </w:p>
        </w:tc>
        <w:tc>
          <w:tcPr>
            <w:tcW w:w="6894" w:type="dxa"/>
          </w:tcPr>
          <w:p w14:paraId="28ECF2EF" w14:textId="2811E112" w:rsidR="00247BC0" w:rsidRPr="00466CCC" w:rsidRDefault="00247BC0">
            <w:pPr>
              <w:rPr>
                <w:rFonts w:eastAsiaTheme="minorEastAsia"/>
                <w:color w:val="222222"/>
                <w:sz w:val="24"/>
                <w:szCs w:val="24"/>
              </w:rPr>
            </w:pPr>
            <w:r w:rsidRPr="00466CCC">
              <w:rPr>
                <w:rFonts w:eastAsiaTheme="minorEastAsia"/>
                <w:color w:val="222222"/>
                <w:sz w:val="24"/>
                <w:szCs w:val="24"/>
              </w:rPr>
              <w:t>Visualisations</w:t>
            </w:r>
            <w:r w:rsidR="000949C8">
              <w:rPr>
                <w:rFonts w:eastAsiaTheme="minorEastAsia"/>
                <w:color w:val="222222"/>
                <w:sz w:val="24"/>
                <w:szCs w:val="24"/>
              </w:rPr>
              <w:t xml:space="preserve">, </w:t>
            </w:r>
            <w:r w:rsidR="00B925E2">
              <w:rPr>
                <w:rFonts w:eastAsiaTheme="minorEastAsia"/>
                <w:color w:val="222222"/>
                <w:sz w:val="24"/>
                <w:szCs w:val="24"/>
              </w:rPr>
              <w:t xml:space="preserve">Bokeh web app development, </w:t>
            </w:r>
            <w:r w:rsidR="000949C8">
              <w:rPr>
                <w:rFonts w:eastAsiaTheme="minorEastAsia"/>
                <w:color w:val="222222"/>
                <w:sz w:val="24"/>
                <w:szCs w:val="24"/>
              </w:rPr>
              <w:t>webhosting</w:t>
            </w:r>
          </w:p>
        </w:tc>
      </w:tr>
      <w:tr w:rsidR="00247BC0" w14:paraId="25894D9D" w14:textId="77777777" w:rsidTr="00466CCC">
        <w:tc>
          <w:tcPr>
            <w:tcW w:w="2122" w:type="dxa"/>
          </w:tcPr>
          <w:p w14:paraId="51B3273A" w14:textId="43D7D6D8" w:rsidR="00247BC0" w:rsidRDefault="00247BC0">
            <w:pPr>
              <w:rPr>
                <w:rFonts w:eastAsiaTheme="minorEastAsia"/>
                <w:b/>
                <w:bCs/>
                <w:color w:val="222222"/>
                <w:sz w:val="24"/>
                <w:szCs w:val="24"/>
              </w:rPr>
            </w:pPr>
            <w:proofErr w:type="spellStart"/>
            <w:r>
              <w:rPr>
                <w:rFonts w:eastAsiaTheme="minorEastAsia"/>
                <w:b/>
                <w:bCs/>
                <w:color w:val="222222"/>
                <w:sz w:val="24"/>
                <w:szCs w:val="24"/>
              </w:rPr>
              <w:t>Salouk</w:t>
            </w:r>
            <w:proofErr w:type="spellEnd"/>
          </w:p>
        </w:tc>
        <w:tc>
          <w:tcPr>
            <w:tcW w:w="6894" w:type="dxa"/>
          </w:tcPr>
          <w:p w14:paraId="60F4AC77" w14:textId="0C1CD1D2" w:rsidR="00247BC0" w:rsidRPr="00466CCC" w:rsidRDefault="00247BC0">
            <w:pPr>
              <w:rPr>
                <w:rFonts w:eastAsiaTheme="minorEastAsia"/>
                <w:color w:val="222222"/>
                <w:sz w:val="24"/>
                <w:szCs w:val="24"/>
              </w:rPr>
            </w:pPr>
            <w:r w:rsidRPr="00466CCC">
              <w:rPr>
                <w:rFonts w:eastAsiaTheme="minorEastAsia"/>
                <w:color w:val="222222"/>
                <w:sz w:val="24"/>
                <w:szCs w:val="24"/>
              </w:rPr>
              <w:t>Interface with Queensland Rail, machine learning algorithms</w:t>
            </w:r>
          </w:p>
        </w:tc>
      </w:tr>
    </w:tbl>
    <w:p w14:paraId="45282235" w14:textId="1873E166" w:rsidR="008A4A31" w:rsidRDefault="008A4A31" w:rsidP="008A4A31">
      <w:r w:rsidRPr="00FF55D5">
        <w:rPr>
          <w:i/>
          <w:iCs/>
        </w:rPr>
        <w:t xml:space="preserve">Table </w:t>
      </w:r>
      <w:r w:rsidR="003E22B3">
        <w:rPr>
          <w:i/>
          <w:iCs/>
        </w:rPr>
        <w:t>16</w:t>
      </w:r>
      <w:r w:rsidRPr="00FF55D5">
        <w:rPr>
          <w:i/>
          <w:iCs/>
        </w:rPr>
        <w:t xml:space="preserve">: </w:t>
      </w:r>
      <w:r>
        <w:rPr>
          <w:i/>
          <w:iCs/>
        </w:rPr>
        <w:t>key team</w:t>
      </w:r>
      <w:r w:rsidR="00885717">
        <w:rPr>
          <w:i/>
          <w:iCs/>
        </w:rPr>
        <w:t xml:space="preserve"> member roles</w:t>
      </w:r>
    </w:p>
    <w:p w14:paraId="078B2462" w14:textId="4A33F36B" w:rsidR="005D042E" w:rsidRDefault="005D042E">
      <w:pPr>
        <w:rPr>
          <w:rFonts w:eastAsiaTheme="minorEastAsia"/>
          <w:b/>
          <w:bCs/>
          <w:color w:val="222222"/>
          <w:sz w:val="24"/>
          <w:szCs w:val="24"/>
        </w:rPr>
      </w:pPr>
    </w:p>
    <w:p w14:paraId="5A3046FA" w14:textId="77777777" w:rsidR="00885717" w:rsidRDefault="00885717">
      <w:pPr>
        <w:rPr>
          <w:rFonts w:eastAsiaTheme="minorEastAsia"/>
          <w:b/>
          <w:bCs/>
          <w:color w:val="222222"/>
          <w:sz w:val="32"/>
          <w:szCs w:val="32"/>
        </w:rPr>
      </w:pPr>
      <w:r>
        <w:rPr>
          <w:rFonts w:eastAsiaTheme="minorEastAsia"/>
          <w:b/>
          <w:bCs/>
          <w:color w:val="222222"/>
          <w:sz w:val="32"/>
          <w:szCs w:val="32"/>
        </w:rPr>
        <w:br w:type="page"/>
      </w:r>
    </w:p>
    <w:p w14:paraId="0E98F4AB" w14:textId="4BCB697A" w:rsidR="008F3906" w:rsidRPr="008F3906" w:rsidRDefault="008F3906" w:rsidP="7199BB02">
      <w:pPr>
        <w:pStyle w:val="Heading2"/>
        <w:rPr>
          <w:rFonts w:asciiTheme="minorHAnsi" w:eastAsiaTheme="minorEastAsia" w:hAnsiTheme="minorHAnsi" w:cstheme="minorBidi"/>
          <w:b/>
          <w:bCs/>
          <w:color w:val="222222"/>
          <w:sz w:val="32"/>
          <w:szCs w:val="32"/>
        </w:rPr>
      </w:pPr>
      <w:r w:rsidRPr="008F3906">
        <w:rPr>
          <w:rFonts w:asciiTheme="minorHAnsi" w:eastAsiaTheme="minorEastAsia" w:hAnsiTheme="minorHAnsi" w:cstheme="minorBidi"/>
          <w:b/>
          <w:bCs/>
          <w:color w:val="222222"/>
          <w:sz w:val="32"/>
          <w:szCs w:val="32"/>
        </w:rPr>
        <w:lastRenderedPageBreak/>
        <w:t>Appendix 1</w:t>
      </w:r>
      <w:ins w:id="594" w:author="Marcus Salouk" w:date="2019-11-25T09:08:00Z">
        <w:r w:rsidR="00113726">
          <w:rPr>
            <w:rFonts w:asciiTheme="minorHAnsi" w:eastAsiaTheme="minorEastAsia" w:hAnsiTheme="minorHAnsi" w:cstheme="minorBidi"/>
            <w:b/>
            <w:bCs/>
            <w:color w:val="222222"/>
            <w:sz w:val="32"/>
            <w:szCs w:val="32"/>
          </w:rPr>
          <w:t xml:space="preserve"> - Bibliography</w:t>
        </w:r>
      </w:ins>
    </w:p>
    <w:p w14:paraId="476426EE" w14:textId="4D4C7577" w:rsidR="7199BB02" w:rsidRPr="007864D1" w:rsidDel="000D51E8" w:rsidRDefault="7199BB02" w:rsidP="7199BB02">
      <w:pPr>
        <w:pStyle w:val="Heading2"/>
        <w:rPr>
          <w:del w:id="595" w:author="Marcus Salouk" w:date="2019-11-25T09:08:00Z"/>
          <w:rFonts w:asciiTheme="minorHAnsi" w:eastAsiaTheme="minorEastAsia" w:hAnsiTheme="minorHAnsi" w:cstheme="minorBidi"/>
          <w:b/>
          <w:bCs/>
          <w:color w:val="222222"/>
          <w:sz w:val="24"/>
          <w:szCs w:val="24"/>
        </w:rPr>
      </w:pPr>
      <w:del w:id="596" w:author="Marcus Salouk" w:date="2019-11-25T09:08:00Z">
        <w:r w:rsidRPr="007864D1" w:rsidDel="000D51E8">
          <w:rPr>
            <w:rFonts w:asciiTheme="minorHAnsi" w:eastAsiaTheme="minorEastAsia" w:hAnsiTheme="minorHAnsi" w:cstheme="minorBidi"/>
            <w:b/>
            <w:bCs/>
            <w:color w:val="222222"/>
            <w:sz w:val="24"/>
            <w:szCs w:val="24"/>
          </w:rPr>
          <w:delText>Bibliography</w:delText>
        </w:r>
      </w:del>
    </w:p>
    <w:p w14:paraId="08A4278A" w14:textId="09432CC7" w:rsidR="005762DB" w:rsidRPr="005762DB" w:rsidRDefault="7199BB02" w:rsidP="005762DB">
      <w:pPr>
        <w:pStyle w:val="ListParagraph"/>
        <w:numPr>
          <w:ilvl w:val="0"/>
          <w:numId w:val="1"/>
        </w:numPr>
        <w:rPr>
          <w:rFonts w:eastAsiaTheme="minorEastAsia"/>
          <w:color w:val="222222"/>
          <w:sz w:val="24"/>
          <w:szCs w:val="24"/>
        </w:rPr>
      </w:pPr>
      <w:del w:id="597" w:author="Marcus Salouk" w:date="2019-11-25T09:08:00Z">
        <w:r w:rsidRPr="007864D1" w:rsidDel="000D51E8">
          <w:rPr>
            <w:rFonts w:eastAsiaTheme="minorEastAsia"/>
            <w:color w:val="222222"/>
            <w:sz w:val="24"/>
            <w:szCs w:val="24"/>
          </w:rPr>
          <w:delText xml:space="preserve"> </w:delText>
        </w:r>
      </w:del>
      <w:proofErr w:type="spellStart"/>
      <w:r w:rsidR="005762DB" w:rsidRPr="005762DB">
        <w:rPr>
          <w:rFonts w:eastAsiaTheme="minorEastAsia"/>
          <w:color w:val="222222"/>
          <w:sz w:val="24"/>
          <w:szCs w:val="24"/>
        </w:rPr>
        <w:t>Asadzadeh</w:t>
      </w:r>
      <w:proofErr w:type="spellEnd"/>
      <w:r w:rsidR="005762DB" w:rsidRPr="005762DB">
        <w:rPr>
          <w:rFonts w:eastAsiaTheme="minorEastAsia"/>
          <w:color w:val="222222"/>
          <w:sz w:val="24"/>
          <w:szCs w:val="24"/>
        </w:rPr>
        <w:t xml:space="preserve">, </w:t>
      </w:r>
      <w:proofErr w:type="spellStart"/>
      <w:r w:rsidR="005762DB" w:rsidRPr="005762DB">
        <w:rPr>
          <w:rFonts w:eastAsiaTheme="minorEastAsia"/>
          <w:color w:val="222222"/>
          <w:sz w:val="24"/>
          <w:szCs w:val="24"/>
        </w:rPr>
        <w:t>Seyed</w:t>
      </w:r>
      <w:proofErr w:type="spellEnd"/>
      <w:r w:rsidR="005762DB" w:rsidRPr="005762DB">
        <w:rPr>
          <w:rFonts w:eastAsiaTheme="minorEastAsia"/>
          <w:color w:val="222222"/>
          <w:sz w:val="24"/>
          <w:szCs w:val="24"/>
        </w:rPr>
        <w:t xml:space="preserve"> Mohammad, Roberto Galeazzi, Emil </w:t>
      </w:r>
      <w:proofErr w:type="spellStart"/>
      <w:r w:rsidR="005762DB" w:rsidRPr="005762DB">
        <w:rPr>
          <w:rFonts w:eastAsiaTheme="minorEastAsia"/>
          <w:color w:val="222222"/>
          <w:sz w:val="24"/>
          <w:szCs w:val="24"/>
        </w:rPr>
        <w:t>Hovad</w:t>
      </w:r>
      <w:proofErr w:type="spellEnd"/>
      <w:r w:rsidR="005762DB" w:rsidRPr="005762DB">
        <w:rPr>
          <w:rFonts w:eastAsiaTheme="minorEastAsia"/>
          <w:color w:val="222222"/>
          <w:sz w:val="24"/>
          <w:szCs w:val="24"/>
        </w:rPr>
        <w:t xml:space="preserve">, J. F. Andersen, Camilla </w:t>
      </w:r>
      <w:proofErr w:type="spellStart"/>
      <w:r w:rsidR="005762DB" w:rsidRPr="005762DB">
        <w:rPr>
          <w:rFonts w:eastAsiaTheme="minorEastAsia"/>
          <w:color w:val="222222"/>
          <w:sz w:val="24"/>
          <w:szCs w:val="24"/>
        </w:rPr>
        <w:t>Thyregod</w:t>
      </w:r>
      <w:proofErr w:type="spellEnd"/>
      <w:r w:rsidR="005762DB" w:rsidRPr="005762DB">
        <w:rPr>
          <w:rFonts w:eastAsiaTheme="minorEastAsia"/>
          <w:color w:val="222222"/>
          <w:sz w:val="24"/>
          <w:szCs w:val="24"/>
        </w:rPr>
        <w:t xml:space="preserve">, and A. F. S. Rodrigues. "Ballast Degradation </w:t>
      </w:r>
      <w:proofErr w:type="spellStart"/>
      <w:r w:rsidR="005762DB" w:rsidRPr="005762DB">
        <w:rPr>
          <w:rFonts w:eastAsiaTheme="minorEastAsia"/>
          <w:color w:val="222222"/>
          <w:sz w:val="24"/>
          <w:szCs w:val="24"/>
        </w:rPr>
        <w:t>Modeling</w:t>
      </w:r>
      <w:proofErr w:type="spellEnd"/>
      <w:r w:rsidR="005762DB" w:rsidRPr="005762DB">
        <w:rPr>
          <w:rFonts w:eastAsiaTheme="minorEastAsia"/>
          <w:color w:val="222222"/>
          <w:sz w:val="24"/>
          <w:szCs w:val="24"/>
        </w:rPr>
        <w:t xml:space="preserve"> for Turnouts based on Track Recording Car Data." In </w:t>
      </w:r>
      <w:r w:rsidR="005762DB" w:rsidRPr="005762DB">
        <w:rPr>
          <w:rFonts w:eastAsiaTheme="minorEastAsia"/>
          <w:i/>
          <w:iCs/>
          <w:color w:val="222222"/>
          <w:sz w:val="24"/>
          <w:szCs w:val="24"/>
        </w:rPr>
        <w:t>PHM Society European Conference</w:t>
      </w:r>
      <w:r w:rsidR="005762DB" w:rsidRPr="005762DB">
        <w:rPr>
          <w:rFonts w:eastAsiaTheme="minorEastAsia"/>
          <w:color w:val="222222"/>
          <w:sz w:val="24"/>
          <w:szCs w:val="24"/>
        </w:rPr>
        <w:t>, vol. 4, no. 1. 2018.</w:t>
      </w:r>
    </w:p>
    <w:p w14:paraId="1C8D929B"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Bryant, Fred B., and Paul R. Yarnold. "Principal-components analysis and exploratory and confirmatory factor analysis." (1995).</w:t>
      </w:r>
    </w:p>
    <w:p w14:paraId="7E3E03FF"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Boser</w:t>
      </w:r>
      <w:proofErr w:type="spellEnd"/>
      <w:r w:rsidRPr="005762DB">
        <w:rPr>
          <w:rFonts w:eastAsiaTheme="minorEastAsia"/>
          <w:color w:val="222222"/>
          <w:sz w:val="24"/>
          <w:szCs w:val="24"/>
        </w:rPr>
        <w:t xml:space="preserve">, Bernhard E., Isabelle M. Guyon, and Vladimir N. </w:t>
      </w:r>
      <w:proofErr w:type="spellStart"/>
      <w:r w:rsidRPr="005762DB">
        <w:rPr>
          <w:rFonts w:eastAsiaTheme="minorEastAsia"/>
          <w:color w:val="222222"/>
          <w:sz w:val="24"/>
          <w:szCs w:val="24"/>
        </w:rPr>
        <w:t>Vapnik</w:t>
      </w:r>
      <w:proofErr w:type="spellEnd"/>
      <w:r w:rsidRPr="005762DB">
        <w:rPr>
          <w:rFonts w:eastAsiaTheme="minorEastAsia"/>
          <w:color w:val="222222"/>
          <w:sz w:val="24"/>
          <w:szCs w:val="24"/>
        </w:rPr>
        <w:t xml:space="preserve">. "A training algorithm for optimal margin classifiers." In </w:t>
      </w:r>
      <w:r w:rsidRPr="005762DB">
        <w:rPr>
          <w:rFonts w:eastAsiaTheme="minorEastAsia"/>
          <w:i/>
          <w:iCs/>
          <w:color w:val="222222"/>
          <w:sz w:val="24"/>
          <w:szCs w:val="24"/>
        </w:rPr>
        <w:t>Proceedings of the fifth annual workshop on Computational learning theory</w:t>
      </w:r>
      <w:r w:rsidRPr="005762DB">
        <w:rPr>
          <w:rFonts w:eastAsiaTheme="minorEastAsia"/>
          <w:color w:val="222222"/>
          <w:sz w:val="24"/>
          <w:szCs w:val="24"/>
        </w:rPr>
        <w:t>, pp. 144-152. ACM, 1992.</w:t>
      </w:r>
    </w:p>
    <w:p w14:paraId="2C2C369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Cortes, Corinna, and Vladimir </w:t>
      </w:r>
      <w:proofErr w:type="spellStart"/>
      <w:r w:rsidRPr="005762DB">
        <w:rPr>
          <w:rFonts w:eastAsiaTheme="minorEastAsia"/>
          <w:color w:val="222222"/>
          <w:sz w:val="24"/>
          <w:szCs w:val="24"/>
        </w:rPr>
        <w:t>Vapnik</w:t>
      </w:r>
      <w:proofErr w:type="spellEnd"/>
      <w:r w:rsidRPr="005762DB">
        <w:rPr>
          <w:rFonts w:eastAsiaTheme="minorEastAsia"/>
          <w:color w:val="222222"/>
          <w:sz w:val="24"/>
          <w:szCs w:val="24"/>
        </w:rPr>
        <w:t xml:space="preserve">. "Support-vector networks." </w:t>
      </w:r>
      <w:r w:rsidRPr="005762DB">
        <w:rPr>
          <w:rFonts w:eastAsiaTheme="minorEastAsia"/>
          <w:i/>
          <w:iCs/>
          <w:color w:val="222222"/>
          <w:sz w:val="24"/>
          <w:szCs w:val="24"/>
        </w:rPr>
        <w:t>Machine learning</w:t>
      </w:r>
      <w:r w:rsidRPr="005762DB">
        <w:rPr>
          <w:rFonts w:eastAsiaTheme="minorEastAsia"/>
          <w:color w:val="222222"/>
          <w:sz w:val="24"/>
          <w:szCs w:val="24"/>
        </w:rPr>
        <w:t xml:space="preserve"> 20, no. 3 (1995): 273-297.</w:t>
      </w:r>
    </w:p>
    <w:p w14:paraId="3737EAF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Dunteman</w:t>
      </w:r>
      <w:proofErr w:type="spellEnd"/>
      <w:r w:rsidRPr="005762DB">
        <w:rPr>
          <w:rFonts w:eastAsiaTheme="minorEastAsia"/>
          <w:color w:val="222222"/>
          <w:sz w:val="24"/>
          <w:szCs w:val="24"/>
        </w:rPr>
        <w:t xml:space="preserve">, George H. </w:t>
      </w:r>
      <w:r w:rsidRPr="005762DB">
        <w:rPr>
          <w:rFonts w:eastAsiaTheme="minorEastAsia"/>
          <w:i/>
          <w:iCs/>
          <w:color w:val="222222"/>
          <w:sz w:val="24"/>
          <w:szCs w:val="24"/>
        </w:rPr>
        <w:t>Principal components analysis</w:t>
      </w:r>
      <w:r w:rsidRPr="005762DB">
        <w:rPr>
          <w:rFonts w:eastAsiaTheme="minorEastAsia"/>
          <w:color w:val="222222"/>
          <w:sz w:val="24"/>
          <w:szCs w:val="24"/>
        </w:rPr>
        <w:t>. No. 69. Sage, 1989.</w:t>
      </w:r>
    </w:p>
    <w:p w14:paraId="773D0B7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 J. Gascoyne, and W. Al-</w:t>
      </w:r>
      <w:proofErr w:type="spellStart"/>
      <w:r w:rsidRPr="005762DB">
        <w:rPr>
          <w:rFonts w:eastAsiaTheme="minorEastAsia"/>
          <w:color w:val="222222"/>
          <w:sz w:val="24"/>
          <w:szCs w:val="24"/>
        </w:rPr>
        <w:t>Nuaimy</w:t>
      </w:r>
      <w:proofErr w:type="spellEnd"/>
      <w:r w:rsidRPr="005762DB">
        <w:rPr>
          <w:rFonts w:eastAsiaTheme="minorEastAsia"/>
          <w:color w:val="222222"/>
          <w:sz w:val="24"/>
          <w:szCs w:val="24"/>
        </w:rPr>
        <w:t xml:space="preserve">. "Improved productivity and reliability of ballast inspection using road-rail multi-channel GPR." </w:t>
      </w:r>
      <w:r w:rsidRPr="005762DB">
        <w:rPr>
          <w:rFonts w:eastAsiaTheme="minorEastAsia"/>
          <w:i/>
          <w:iCs/>
          <w:color w:val="222222"/>
          <w:sz w:val="24"/>
          <w:szCs w:val="24"/>
        </w:rPr>
        <w:t>Railway Engineering</w:t>
      </w:r>
      <w:r w:rsidRPr="005762DB">
        <w:rPr>
          <w:rFonts w:eastAsiaTheme="minorEastAsia"/>
          <w:color w:val="222222"/>
          <w:sz w:val="24"/>
          <w:szCs w:val="24"/>
        </w:rPr>
        <w:t xml:space="preserve"> 14 (2004).</w:t>
      </w:r>
    </w:p>
    <w:p w14:paraId="7BED03D4"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Asger, Ben Venables, Jon Gascoyne, and </w:t>
      </w:r>
      <w:proofErr w:type="spellStart"/>
      <w:r w:rsidRPr="005762DB">
        <w:rPr>
          <w:rFonts w:eastAsiaTheme="minorEastAsia"/>
          <w:color w:val="222222"/>
          <w:sz w:val="24"/>
          <w:szCs w:val="24"/>
        </w:rPr>
        <w:t>Shubho</w:t>
      </w:r>
      <w:proofErr w:type="spellEnd"/>
      <w:r w:rsidRPr="005762DB">
        <w:rPr>
          <w:rFonts w:eastAsiaTheme="minorEastAsia"/>
          <w:color w:val="222222"/>
          <w:sz w:val="24"/>
          <w:szCs w:val="24"/>
        </w:rPr>
        <w:t xml:space="preserve"> Bandyopadhyay. "Benefits of high speed GPR to manage </w:t>
      </w:r>
      <w:proofErr w:type="spellStart"/>
      <w:r w:rsidRPr="005762DB">
        <w:rPr>
          <w:rFonts w:eastAsiaTheme="minorEastAsia"/>
          <w:color w:val="222222"/>
          <w:sz w:val="24"/>
          <w:szCs w:val="24"/>
        </w:rPr>
        <w:t>trackbed</w:t>
      </w:r>
      <w:proofErr w:type="spellEnd"/>
      <w:r w:rsidRPr="005762DB">
        <w:rPr>
          <w:rFonts w:eastAsiaTheme="minorEastAsia"/>
          <w:color w:val="222222"/>
          <w:sz w:val="24"/>
          <w:szCs w:val="24"/>
        </w:rPr>
        <w:t xml:space="preserve"> assets and renewal strategies." In </w:t>
      </w:r>
      <w:r w:rsidRPr="005762DB">
        <w:rPr>
          <w:rFonts w:eastAsiaTheme="minorEastAsia"/>
          <w:i/>
          <w:iCs/>
          <w:color w:val="222222"/>
          <w:sz w:val="24"/>
          <w:szCs w:val="24"/>
        </w:rPr>
        <w:t>PWI Conference, June</w:t>
      </w:r>
      <w:r w:rsidRPr="005762DB">
        <w:rPr>
          <w:rFonts w:eastAsiaTheme="minorEastAsia"/>
          <w:color w:val="222222"/>
          <w:sz w:val="24"/>
          <w:szCs w:val="24"/>
        </w:rPr>
        <w:t>, vol. 19. 2006.</w:t>
      </w:r>
    </w:p>
    <w:p w14:paraId="4EB8E01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Asger, Jon Gascoyne, </w:t>
      </w:r>
      <w:proofErr w:type="spellStart"/>
      <w:r w:rsidRPr="005762DB">
        <w:rPr>
          <w:rFonts w:eastAsiaTheme="minorEastAsia"/>
          <w:color w:val="222222"/>
          <w:sz w:val="24"/>
          <w:szCs w:val="24"/>
        </w:rPr>
        <w:t>Cathal</w:t>
      </w:r>
      <w:proofErr w:type="spellEnd"/>
      <w:r w:rsidRPr="005762DB">
        <w:rPr>
          <w:rFonts w:eastAsiaTheme="minorEastAsia"/>
          <w:color w:val="222222"/>
          <w:sz w:val="24"/>
          <w:szCs w:val="24"/>
        </w:rPr>
        <w:t xml:space="preserve"> Mangan, and Ron Fraser. "Practical applications of GPR surveys for </w:t>
      </w:r>
      <w:proofErr w:type="spellStart"/>
      <w:r w:rsidRPr="005762DB">
        <w:rPr>
          <w:rFonts w:eastAsiaTheme="minorEastAsia"/>
          <w:color w:val="222222"/>
          <w:sz w:val="24"/>
          <w:szCs w:val="24"/>
        </w:rPr>
        <w:t>trackbed</w:t>
      </w:r>
      <w:proofErr w:type="spellEnd"/>
      <w:r w:rsidRPr="005762DB">
        <w:rPr>
          <w:rFonts w:eastAsiaTheme="minorEastAsia"/>
          <w:color w:val="222222"/>
          <w:sz w:val="24"/>
          <w:szCs w:val="24"/>
        </w:rPr>
        <w:t xml:space="preserve"> characterisation in the UK, Ireland, USA and Australia." </w:t>
      </w:r>
      <w:r w:rsidRPr="005762DB">
        <w:rPr>
          <w:rFonts w:eastAsiaTheme="minorEastAsia"/>
          <w:i/>
          <w:iCs/>
          <w:color w:val="222222"/>
          <w:sz w:val="24"/>
          <w:szCs w:val="24"/>
        </w:rPr>
        <w:t>CORE 2010: Rail, Rejuvenation and Renaissance</w:t>
      </w:r>
      <w:r w:rsidRPr="005762DB">
        <w:rPr>
          <w:rFonts w:eastAsiaTheme="minorEastAsia"/>
          <w:color w:val="222222"/>
          <w:sz w:val="24"/>
          <w:szCs w:val="24"/>
        </w:rPr>
        <w:t xml:space="preserve"> (2010): 380.</w:t>
      </w:r>
    </w:p>
    <w:p w14:paraId="257A9B5E"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Hajizadeh</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Siamak</w:t>
      </w:r>
      <w:proofErr w:type="spellEnd"/>
      <w:r w:rsidRPr="005762DB">
        <w:rPr>
          <w:rFonts w:eastAsiaTheme="minorEastAsia"/>
          <w:color w:val="222222"/>
          <w:sz w:val="24"/>
          <w:szCs w:val="24"/>
        </w:rPr>
        <w:t xml:space="preserve">, Alfredo </w:t>
      </w:r>
      <w:proofErr w:type="spellStart"/>
      <w:r w:rsidRPr="005762DB">
        <w:rPr>
          <w:rFonts w:eastAsiaTheme="minorEastAsia"/>
          <w:color w:val="222222"/>
          <w:sz w:val="24"/>
          <w:szCs w:val="24"/>
        </w:rPr>
        <w:t>Núnez</w:t>
      </w:r>
      <w:proofErr w:type="spellEnd"/>
      <w:r w:rsidRPr="005762DB">
        <w:rPr>
          <w:rFonts w:eastAsiaTheme="minorEastAsia"/>
          <w:color w:val="222222"/>
          <w:sz w:val="24"/>
          <w:szCs w:val="24"/>
        </w:rPr>
        <w:t xml:space="preserve">, and David MJ Tax. "Semi-supervised rail defect detection from imbalanced image data." </w:t>
      </w:r>
      <w:r w:rsidRPr="005762DB">
        <w:rPr>
          <w:rFonts w:eastAsiaTheme="minorEastAsia"/>
          <w:i/>
          <w:iCs/>
          <w:color w:val="222222"/>
          <w:sz w:val="24"/>
          <w:szCs w:val="24"/>
        </w:rPr>
        <w:t>IFAC-</w:t>
      </w:r>
      <w:proofErr w:type="spellStart"/>
      <w:r w:rsidRPr="005762DB">
        <w:rPr>
          <w:rFonts w:eastAsiaTheme="minorEastAsia"/>
          <w:i/>
          <w:iCs/>
          <w:color w:val="222222"/>
          <w:sz w:val="24"/>
          <w:szCs w:val="24"/>
        </w:rPr>
        <w:t>PapersOnLine</w:t>
      </w:r>
      <w:proofErr w:type="spellEnd"/>
      <w:r w:rsidRPr="005762DB">
        <w:rPr>
          <w:rFonts w:eastAsiaTheme="minorEastAsia"/>
          <w:color w:val="222222"/>
          <w:sz w:val="24"/>
          <w:szCs w:val="24"/>
        </w:rPr>
        <w:t xml:space="preserve"> 49, no. 3 (2016): 78-83.</w:t>
      </w:r>
    </w:p>
    <w:p w14:paraId="6BA72F07"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Kemsley</w:t>
      </w:r>
      <w:proofErr w:type="spellEnd"/>
      <w:r w:rsidRPr="005762DB">
        <w:rPr>
          <w:rFonts w:eastAsiaTheme="minorEastAsia"/>
          <w:color w:val="222222"/>
          <w:sz w:val="24"/>
          <w:szCs w:val="24"/>
        </w:rPr>
        <w:t xml:space="preserve">, E. K. "Discriminant analysis of high-dimensional data: a comparison of principal components analysis and partial least squares data reduction methods." </w:t>
      </w:r>
      <w:r w:rsidRPr="005762DB">
        <w:rPr>
          <w:rFonts w:eastAsiaTheme="minorEastAsia"/>
          <w:i/>
          <w:iCs/>
          <w:color w:val="222222"/>
          <w:sz w:val="24"/>
          <w:szCs w:val="24"/>
        </w:rPr>
        <w:t>Chemometrics and intelligent laboratory systems</w:t>
      </w:r>
      <w:r w:rsidRPr="005762DB">
        <w:rPr>
          <w:rFonts w:eastAsiaTheme="minorEastAsia"/>
          <w:color w:val="222222"/>
          <w:sz w:val="24"/>
          <w:szCs w:val="24"/>
        </w:rPr>
        <w:t xml:space="preserve"> 33, no. 1 (1996): 47-61.</w:t>
      </w:r>
    </w:p>
    <w:p w14:paraId="07C3FD2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Kelleher, Christa, and Thorsten Wagener. "Ten guidelines for effective data visualization in scientific publications." </w:t>
      </w:r>
      <w:r w:rsidRPr="005762DB">
        <w:rPr>
          <w:rFonts w:eastAsiaTheme="minorEastAsia"/>
          <w:i/>
          <w:iCs/>
          <w:color w:val="222222"/>
          <w:sz w:val="24"/>
          <w:szCs w:val="24"/>
        </w:rPr>
        <w:t>Environmental Modelling &amp; Software</w:t>
      </w:r>
      <w:r w:rsidRPr="005762DB">
        <w:rPr>
          <w:rFonts w:eastAsiaTheme="minorEastAsia"/>
          <w:color w:val="222222"/>
          <w:sz w:val="24"/>
          <w:szCs w:val="24"/>
        </w:rPr>
        <w:t xml:space="preserve"> 26, no. 6 (2011): 822-827.</w:t>
      </w:r>
    </w:p>
    <w:p w14:paraId="04D2AFE3"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Lasisi</w:t>
      </w:r>
      <w:proofErr w:type="spellEnd"/>
      <w:r w:rsidRPr="005762DB">
        <w:rPr>
          <w:rFonts w:eastAsiaTheme="minorEastAsia"/>
          <w:color w:val="222222"/>
          <w:sz w:val="24"/>
          <w:szCs w:val="24"/>
        </w:rPr>
        <w:t xml:space="preserve">, Ahmed, and </w:t>
      </w:r>
      <w:proofErr w:type="spellStart"/>
      <w:r w:rsidRPr="005762DB">
        <w:rPr>
          <w:rFonts w:eastAsiaTheme="minorEastAsia"/>
          <w:color w:val="222222"/>
          <w:sz w:val="24"/>
          <w:szCs w:val="24"/>
        </w:rPr>
        <w:t>Nii</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Attoh</w:t>
      </w:r>
      <w:proofErr w:type="spellEnd"/>
      <w:r w:rsidRPr="005762DB">
        <w:rPr>
          <w:rFonts w:eastAsiaTheme="minorEastAsia"/>
          <w:color w:val="222222"/>
          <w:sz w:val="24"/>
          <w:szCs w:val="24"/>
        </w:rPr>
        <w:t xml:space="preserve">-Okine. "Principal components analysis and track quality index: A machine learning approach." </w:t>
      </w:r>
      <w:r w:rsidRPr="005762DB">
        <w:rPr>
          <w:rFonts w:eastAsiaTheme="minorEastAsia"/>
          <w:i/>
          <w:iCs/>
          <w:color w:val="222222"/>
          <w:sz w:val="24"/>
          <w:szCs w:val="24"/>
        </w:rPr>
        <w:t>Transportation Research Part C: Emerging Technologies</w:t>
      </w:r>
      <w:r w:rsidRPr="005762DB">
        <w:rPr>
          <w:rFonts w:eastAsiaTheme="minorEastAsia"/>
          <w:color w:val="222222"/>
          <w:sz w:val="24"/>
          <w:szCs w:val="24"/>
        </w:rPr>
        <w:t xml:space="preserve"> 91 (2018): 230-248.</w:t>
      </w:r>
    </w:p>
    <w:p w14:paraId="21B2433A"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Nakhaee</w:t>
      </w:r>
      <w:proofErr w:type="spellEnd"/>
      <w:r w:rsidRPr="005762DB">
        <w:rPr>
          <w:rFonts w:eastAsiaTheme="minorEastAsia"/>
          <w:color w:val="222222"/>
          <w:sz w:val="24"/>
          <w:szCs w:val="24"/>
        </w:rPr>
        <w:t xml:space="preserve">, Muhammad </w:t>
      </w:r>
      <w:proofErr w:type="spellStart"/>
      <w:r w:rsidRPr="005762DB">
        <w:rPr>
          <w:rFonts w:eastAsiaTheme="minorEastAsia"/>
          <w:color w:val="222222"/>
          <w:sz w:val="24"/>
          <w:szCs w:val="24"/>
        </w:rPr>
        <w:t>Chenariyan</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Djoerd</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Hiemstra</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Mariëlle</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Stoelinga</w:t>
      </w:r>
      <w:proofErr w:type="spellEnd"/>
      <w:r w:rsidRPr="005762DB">
        <w:rPr>
          <w:rFonts w:eastAsiaTheme="minorEastAsia"/>
          <w:color w:val="222222"/>
          <w:sz w:val="24"/>
          <w:szCs w:val="24"/>
        </w:rPr>
        <w:t xml:space="preserve">, and </w:t>
      </w:r>
      <w:proofErr w:type="spellStart"/>
      <w:r w:rsidRPr="005762DB">
        <w:rPr>
          <w:rFonts w:eastAsiaTheme="minorEastAsia"/>
          <w:color w:val="222222"/>
          <w:sz w:val="24"/>
          <w:szCs w:val="24"/>
        </w:rPr>
        <w:t>Martijn</w:t>
      </w:r>
      <w:proofErr w:type="spellEnd"/>
      <w:r w:rsidRPr="005762DB">
        <w:rPr>
          <w:rFonts w:eastAsiaTheme="minorEastAsia"/>
          <w:color w:val="222222"/>
          <w:sz w:val="24"/>
          <w:szCs w:val="24"/>
        </w:rPr>
        <w:t xml:space="preserve"> van </w:t>
      </w:r>
      <w:proofErr w:type="spellStart"/>
      <w:r w:rsidRPr="005762DB">
        <w:rPr>
          <w:rFonts w:eastAsiaTheme="minorEastAsia"/>
          <w:color w:val="222222"/>
          <w:sz w:val="24"/>
          <w:szCs w:val="24"/>
        </w:rPr>
        <w:t>Noort</w:t>
      </w:r>
      <w:proofErr w:type="spellEnd"/>
      <w:r w:rsidRPr="005762DB">
        <w:rPr>
          <w:rFonts w:eastAsiaTheme="minorEastAsia"/>
          <w:color w:val="222222"/>
          <w:sz w:val="24"/>
          <w:szCs w:val="24"/>
        </w:rPr>
        <w:t xml:space="preserve">. "The Recent Applications of Machine Learning in Rail Track Maintenance: A Survey." In </w:t>
      </w:r>
      <w:r w:rsidRPr="005762DB">
        <w:rPr>
          <w:rFonts w:eastAsiaTheme="minorEastAsia"/>
          <w:i/>
          <w:iCs/>
          <w:color w:val="222222"/>
          <w:sz w:val="24"/>
          <w:szCs w:val="24"/>
        </w:rPr>
        <w:t>International Conference on Reliability, Safety, and Security of Railway Systems</w:t>
      </w:r>
      <w:r w:rsidRPr="005762DB">
        <w:rPr>
          <w:rFonts w:eastAsiaTheme="minorEastAsia"/>
          <w:color w:val="222222"/>
          <w:sz w:val="24"/>
          <w:szCs w:val="24"/>
        </w:rPr>
        <w:t>, pp. 91-105. Springer, Cham, 2019.</w:t>
      </w:r>
    </w:p>
    <w:p w14:paraId="4EC9BE8B"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Olhoeft</w:t>
      </w:r>
      <w:proofErr w:type="spellEnd"/>
      <w:r w:rsidRPr="005762DB">
        <w:rPr>
          <w:rFonts w:eastAsiaTheme="minorEastAsia"/>
          <w:color w:val="222222"/>
          <w:sz w:val="24"/>
          <w:szCs w:val="24"/>
        </w:rPr>
        <w:t xml:space="preserve">, Gary R., and Ernest T. Selig. "Ground-penetrating radar evaluation of railway track substructure conditions." In </w:t>
      </w:r>
      <w:r w:rsidRPr="005762DB">
        <w:rPr>
          <w:rFonts w:eastAsiaTheme="minorEastAsia"/>
          <w:i/>
          <w:iCs/>
          <w:color w:val="222222"/>
          <w:sz w:val="24"/>
          <w:szCs w:val="24"/>
        </w:rPr>
        <w:t>Ninth International Conference on Ground Penetrating Radar</w:t>
      </w:r>
      <w:r w:rsidRPr="005762DB">
        <w:rPr>
          <w:rFonts w:eastAsiaTheme="minorEastAsia"/>
          <w:color w:val="222222"/>
          <w:sz w:val="24"/>
          <w:szCs w:val="24"/>
        </w:rPr>
        <w:t>, vol. 4758, pp. 48-53. International Society for Optics and Photonics, 2002.</w:t>
      </w:r>
    </w:p>
    <w:p w14:paraId="2C9FB65C"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Peng, Fan. "Scheduling of track inspection and maintenance activities in railroad networks." PhD diss., University of Illinois at Urbana-Champaign, 2011.</w:t>
      </w:r>
    </w:p>
    <w:p w14:paraId="0623B56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lastRenderedPageBreak/>
        <w:t xml:space="preserve">Peng, Fan, </w:t>
      </w:r>
      <w:proofErr w:type="spellStart"/>
      <w:r w:rsidRPr="005762DB">
        <w:rPr>
          <w:rFonts w:eastAsiaTheme="minorEastAsia"/>
          <w:color w:val="222222"/>
          <w:sz w:val="24"/>
          <w:szCs w:val="24"/>
        </w:rPr>
        <w:t>Seungmo</w:t>
      </w:r>
      <w:proofErr w:type="spellEnd"/>
      <w:r w:rsidRPr="005762DB">
        <w:rPr>
          <w:rFonts w:eastAsiaTheme="minorEastAsia"/>
          <w:color w:val="222222"/>
          <w:sz w:val="24"/>
          <w:szCs w:val="24"/>
        </w:rPr>
        <w:t xml:space="preserve"> Kang, </w:t>
      </w:r>
      <w:proofErr w:type="spellStart"/>
      <w:r w:rsidRPr="005762DB">
        <w:rPr>
          <w:rFonts w:eastAsiaTheme="minorEastAsia"/>
          <w:color w:val="222222"/>
          <w:sz w:val="24"/>
          <w:szCs w:val="24"/>
        </w:rPr>
        <w:t>Xiaopeng</w:t>
      </w:r>
      <w:proofErr w:type="spellEnd"/>
      <w:r w:rsidRPr="005762DB">
        <w:rPr>
          <w:rFonts w:eastAsiaTheme="minorEastAsia"/>
          <w:color w:val="222222"/>
          <w:sz w:val="24"/>
          <w:szCs w:val="24"/>
        </w:rPr>
        <w:t xml:space="preserve"> Li, Yanfeng Ouyang, </w:t>
      </w:r>
      <w:proofErr w:type="spellStart"/>
      <w:r w:rsidRPr="005762DB">
        <w:rPr>
          <w:rFonts w:eastAsiaTheme="minorEastAsia"/>
          <w:color w:val="222222"/>
          <w:sz w:val="24"/>
          <w:szCs w:val="24"/>
        </w:rPr>
        <w:t>Kamalesh</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Somani</w:t>
      </w:r>
      <w:proofErr w:type="spellEnd"/>
      <w:r w:rsidRPr="005762DB">
        <w:rPr>
          <w:rFonts w:eastAsiaTheme="minorEastAsia"/>
          <w:color w:val="222222"/>
          <w:sz w:val="24"/>
          <w:szCs w:val="24"/>
        </w:rPr>
        <w:t xml:space="preserve">, and Dharma Acharya. "A heuristic approach to the railroad track maintenance scheduling problem." </w:t>
      </w:r>
      <w:r w:rsidRPr="005762DB">
        <w:rPr>
          <w:rFonts w:eastAsiaTheme="minorEastAsia"/>
          <w:i/>
          <w:iCs/>
          <w:color w:val="222222"/>
          <w:sz w:val="24"/>
          <w:szCs w:val="24"/>
        </w:rPr>
        <w:t>Computer‐Aided Civil and Infrastructure Engineering</w:t>
      </w:r>
      <w:r w:rsidRPr="005762DB">
        <w:rPr>
          <w:rFonts w:eastAsiaTheme="minorEastAsia"/>
          <w:color w:val="222222"/>
          <w:sz w:val="24"/>
          <w:szCs w:val="24"/>
        </w:rPr>
        <w:t xml:space="preserve"> 26, no. 2 (2011): 129-145.</w:t>
      </w:r>
    </w:p>
    <w:p w14:paraId="22F3CD73"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Queensland Rail (2019) ‘Queensland Rail Annual Report 2018-2019’</w:t>
      </w:r>
    </w:p>
    <w:p w14:paraId="7E1D66C0"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Shao, </w:t>
      </w:r>
      <w:proofErr w:type="spellStart"/>
      <w:r w:rsidRPr="005762DB">
        <w:rPr>
          <w:rFonts w:eastAsiaTheme="minorEastAsia"/>
          <w:color w:val="222222"/>
          <w:sz w:val="24"/>
          <w:szCs w:val="24"/>
        </w:rPr>
        <w:t>Wenbin</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Abdesselam</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Bouzerdoum</w:t>
      </w:r>
      <w:proofErr w:type="spellEnd"/>
      <w:r w:rsidRPr="005762DB">
        <w:rPr>
          <w:rFonts w:eastAsiaTheme="minorEastAsia"/>
          <w:color w:val="222222"/>
          <w:sz w:val="24"/>
          <w:szCs w:val="24"/>
        </w:rPr>
        <w:t xml:space="preserve">, Son Lam Phung, Lijun </w:t>
      </w:r>
      <w:proofErr w:type="spellStart"/>
      <w:r w:rsidRPr="005762DB">
        <w:rPr>
          <w:rFonts w:eastAsiaTheme="minorEastAsia"/>
          <w:color w:val="222222"/>
          <w:sz w:val="24"/>
          <w:szCs w:val="24"/>
        </w:rPr>
        <w:t>Su</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Buddhima</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Indraratna</w:t>
      </w:r>
      <w:proofErr w:type="spellEnd"/>
      <w:r w:rsidRPr="005762DB">
        <w:rPr>
          <w:rFonts w:eastAsiaTheme="minorEastAsia"/>
          <w:color w:val="222222"/>
          <w:sz w:val="24"/>
          <w:szCs w:val="24"/>
        </w:rPr>
        <w:t xml:space="preserve">, and </w:t>
      </w:r>
      <w:proofErr w:type="spellStart"/>
      <w:r w:rsidRPr="005762DB">
        <w:rPr>
          <w:rFonts w:eastAsiaTheme="minorEastAsia"/>
          <w:color w:val="222222"/>
          <w:sz w:val="24"/>
          <w:szCs w:val="24"/>
        </w:rPr>
        <w:t>Cholachat</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Rujikiatkamjorn</w:t>
      </w:r>
      <w:proofErr w:type="spellEnd"/>
      <w:r w:rsidRPr="005762DB">
        <w:rPr>
          <w:rFonts w:eastAsiaTheme="minorEastAsia"/>
          <w:color w:val="222222"/>
          <w:sz w:val="24"/>
          <w:szCs w:val="24"/>
        </w:rPr>
        <w:t xml:space="preserve">. "Automatic classification of ground-penetrating-radar signals for railway-ballast assessment." </w:t>
      </w:r>
      <w:r w:rsidRPr="005762DB">
        <w:rPr>
          <w:rFonts w:eastAsiaTheme="minorEastAsia"/>
          <w:i/>
          <w:iCs/>
          <w:color w:val="222222"/>
          <w:sz w:val="24"/>
          <w:szCs w:val="24"/>
        </w:rPr>
        <w:t>IEEE Transactions on Geoscience and Remote Sensing</w:t>
      </w:r>
      <w:r w:rsidRPr="005762DB">
        <w:rPr>
          <w:rFonts w:eastAsiaTheme="minorEastAsia"/>
          <w:color w:val="222222"/>
          <w:sz w:val="24"/>
          <w:szCs w:val="24"/>
        </w:rPr>
        <w:t xml:space="preserve"> 49, no. 10 (2011): 3961-3972.</w:t>
      </w:r>
    </w:p>
    <w:p w14:paraId="48FBD9DF"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Sharma, Siddhartha. "Data-Driven Optimization of Railway Track Inspection and Maintenance Using Markov Decision Process." PhD diss., The State University of New York at Buffalo, 2016.</w:t>
      </w:r>
    </w:p>
    <w:p w14:paraId="5D72084F" w14:textId="66BC2AF4" w:rsidR="005762DB" w:rsidRPr="00466CCC" w:rsidRDefault="005762DB" w:rsidP="005762DB">
      <w:pPr>
        <w:pStyle w:val="ListParagraph"/>
        <w:numPr>
          <w:ilvl w:val="0"/>
          <w:numId w:val="1"/>
        </w:numPr>
        <w:rPr>
          <w:color w:val="222222"/>
          <w:sz w:val="24"/>
          <w:szCs w:val="24"/>
        </w:rPr>
      </w:pPr>
      <w:r w:rsidRPr="005762DB">
        <w:rPr>
          <w:rFonts w:eastAsiaTheme="minorEastAsia"/>
          <w:color w:val="222222"/>
          <w:sz w:val="24"/>
          <w:szCs w:val="24"/>
        </w:rPr>
        <w:t>Stone, Mervyn. "Cross‐</w:t>
      </w:r>
      <w:proofErr w:type="spellStart"/>
      <w:r w:rsidRPr="005762DB">
        <w:rPr>
          <w:rFonts w:eastAsiaTheme="minorEastAsia"/>
          <w:color w:val="222222"/>
          <w:sz w:val="24"/>
          <w:szCs w:val="24"/>
        </w:rPr>
        <w:t>validatory</w:t>
      </w:r>
      <w:proofErr w:type="spellEnd"/>
      <w:r w:rsidRPr="005762DB">
        <w:rPr>
          <w:rFonts w:eastAsiaTheme="minorEastAsia"/>
          <w:color w:val="222222"/>
          <w:sz w:val="24"/>
          <w:szCs w:val="24"/>
        </w:rPr>
        <w:t xml:space="preserve"> choice and assessment of statistical predictions." </w:t>
      </w:r>
      <w:r w:rsidRPr="005762DB">
        <w:rPr>
          <w:rFonts w:eastAsiaTheme="minorEastAsia"/>
          <w:i/>
          <w:iCs/>
          <w:color w:val="222222"/>
          <w:sz w:val="24"/>
          <w:szCs w:val="24"/>
        </w:rPr>
        <w:t>Journal of the Royal Statistical Society: Series B (Methodological)</w:t>
      </w:r>
      <w:r w:rsidRPr="005762DB">
        <w:rPr>
          <w:rFonts w:eastAsiaTheme="minorEastAsia"/>
          <w:color w:val="222222"/>
          <w:sz w:val="24"/>
          <w:szCs w:val="24"/>
        </w:rPr>
        <w:t xml:space="preserve"> 36, no. 2 (1974): 111-133.</w:t>
      </w:r>
    </w:p>
    <w:p w14:paraId="15729383" w14:textId="41C01817" w:rsidR="00884F5E" w:rsidRPr="00FE60B8" w:rsidRDefault="009E45B6" w:rsidP="005762DB">
      <w:pPr>
        <w:pStyle w:val="ListParagraph"/>
        <w:numPr>
          <w:ilvl w:val="0"/>
          <w:numId w:val="1"/>
        </w:numPr>
        <w:rPr>
          <w:rStyle w:val="Hyperlink"/>
          <w:rFonts w:cstheme="minorHAnsi"/>
          <w:color w:val="222222"/>
          <w:sz w:val="24"/>
          <w:szCs w:val="24"/>
          <w:u w:val="none"/>
        </w:rPr>
      </w:pPr>
      <w:hyperlink r:id="rId50" w:history="1">
        <w:r w:rsidR="00884F5E" w:rsidRPr="00BC5F75">
          <w:rPr>
            <w:rStyle w:val="Hyperlink"/>
            <w:rFonts w:cstheme="minorHAnsi"/>
            <w:sz w:val="24"/>
            <w:szCs w:val="24"/>
          </w:rPr>
          <w:t>http://ec2-3-18-150-48.us-east-2.compute.amazonaws.com:8000/QRvisualisation</w:t>
        </w:r>
      </w:hyperlink>
    </w:p>
    <w:p w14:paraId="01691043" w14:textId="0A2D0F01" w:rsidR="00FE60B8" w:rsidRPr="006E0666" w:rsidRDefault="009E45B6" w:rsidP="005762DB">
      <w:pPr>
        <w:pStyle w:val="ListParagraph"/>
        <w:numPr>
          <w:ilvl w:val="0"/>
          <w:numId w:val="1"/>
        </w:numPr>
        <w:rPr>
          <w:rStyle w:val="Hyperlink"/>
          <w:rFonts w:cstheme="minorHAnsi"/>
          <w:color w:val="222222"/>
          <w:sz w:val="24"/>
          <w:szCs w:val="24"/>
          <w:u w:val="none"/>
        </w:rPr>
      </w:pPr>
      <w:hyperlink r:id="rId51" w:history="1">
        <w:r w:rsidR="00FE60B8" w:rsidRPr="00295B7A">
          <w:rPr>
            <w:rStyle w:val="Hyperlink"/>
            <w:rFonts w:cstheme="minorHAnsi"/>
            <w:sz w:val="24"/>
            <w:szCs w:val="24"/>
          </w:rPr>
          <w:t>https://www.queenslandrail.com.au/Community/Projects/Pages/QueenslandRailStablingProgram.aspx</w:t>
        </w:r>
      </w:hyperlink>
      <w:r w:rsidR="00FE60B8">
        <w:rPr>
          <w:rStyle w:val="Hyperlink"/>
          <w:rFonts w:cstheme="minorHAnsi"/>
          <w:color w:val="222222"/>
          <w:sz w:val="24"/>
          <w:szCs w:val="24"/>
          <w:u w:val="none"/>
        </w:rPr>
        <w:t xml:space="preserve"> </w:t>
      </w:r>
    </w:p>
    <w:p w14:paraId="78F8656D" w14:textId="388185E0" w:rsidR="006E0666" w:rsidRDefault="006E0666" w:rsidP="006E0666">
      <w:pPr>
        <w:rPr>
          <w:rStyle w:val="Hyperlink"/>
          <w:rFonts w:cstheme="minorHAnsi"/>
          <w:color w:val="222222"/>
          <w:sz w:val="24"/>
          <w:szCs w:val="24"/>
          <w:u w:val="none"/>
        </w:rPr>
      </w:pPr>
    </w:p>
    <w:p w14:paraId="5BF9BD56" w14:textId="16E179B7" w:rsidR="006E0666" w:rsidRDefault="006E0666">
      <w:pPr>
        <w:rPr>
          <w:rStyle w:val="Hyperlink"/>
          <w:rFonts w:cstheme="minorHAnsi"/>
          <w:color w:val="222222"/>
          <w:sz w:val="24"/>
          <w:szCs w:val="24"/>
          <w:u w:val="none"/>
        </w:rPr>
      </w:pPr>
      <w:r>
        <w:rPr>
          <w:rStyle w:val="Hyperlink"/>
          <w:rFonts w:cstheme="minorHAnsi"/>
          <w:color w:val="222222"/>
          <w:sz w:val="24"/>
          <w:szCs w:val="24"/>
          <w:u w:val="none"/>
        </w:rPr>
        <w:br w:type="page"/>
      </w:r>
    </w:p>
    <w:p w14:paraId="6E03CC56" w14:textId="5023A71A" w:rsidR="005D68FE" w:rsidRPr="007864D1" w:rsidDel="000D51E8" w:rsidRDefault="005D68FE" w:rsidP="005D68FE">
      <w:pPr>
        <w:pStyle w:val="Heading2"/>
        <w:rPr>
          <w:del w:id="598" w:author="Marcus Salouk" w:date="2019-11-25T09:08:00Z"/>
          <w:rFonts w:asciiTheme="minorHAnsi" w:eastAsiaTheme="minorEastAsia" w:hAnsiTheme="minorHAnsi" w:cstheme="minorBidi"/>
          <w:b/>
          <w:bCs/>
          <w:color w:val="222222"/>
          <w:sz w:val="24"/>
          <w:szCs w:val="24"/>
        </w:rPr>
      </w:pPr>
      <w:del w:id="599" w:author="Marcus Salouk" w:date="2019-11-25T09:08:00Z">
        <w:r w:rsidRPr="008F3906" w:rsidDel="000D51E8">
          <w:rPr>
            <w:rFonts w:asciiTheme="minorHAnsi" w:eastAsiaTheme="minorEastAsia" w:hAnsiTheme="minorHAnsi" w:cstheme="minorBidi"/>
            <w:b/>
            <w:bCs/>
            <w:color w:val="222222"/>
            <w:sz w:val="32"/>
            <w:szCs w:val="32"/>
          </w:rPr>
          <w:lastRenderedPageBreak/>
          <w:delText>Appendix 1</w:delText>
        </w:r>
        <w:r w:rsidDel="000D51E8">
          <w:rPr>
            <w:rFonts w:asciiTheme="minorHAnsi" w:eastAsiaTheme="minorEastAsia" w:hAnsiTheme="minorHAnsi" w:cstheme="minorBidi"/>
            <w:b/>
            <w:bCs/>
            <w:color w:val="222222"/>
            <w:sz w:val="32"/>
            <w:szCs w:val="32"/>
          </w:rPr>
          <w:delText xml:space="preserve"> </w:delText>
        </w:r>
        <w:r w:rsidRPr="005D68FE" w:rsidDel="000D51E8">
          <w:rPr>
            <w:rFonts w:asciiTheme="minorHAnsi" w:eastAsiaTheme="minorEastAsia" w:hAnsiTheme="minorHAnsi" w:cstheme="minorBidi"/>
            <w:b/>
            <w:bCs/>
            <w:color w:val="222222"/>
            <w:sz w:val="32"/>
            <w:szCs w:val="32"/>
          </w:rPr>
          <w:delText>- Bibliography</w:delText>
        </w:r>
      </w:del>
    </w:p>
    <w:p w14:paraId="22C2F748" w14:textId="55E3D3E7" w:rsidR="005D68FE" w:rsidRPr="005762DB" w:rsidDel="000D51E8" w:rsidRDefault="005D68FE" w:rsidP="00FE60B8">
      <w:pPr>
        <w:pStyle w:val="ListParagraph"/>
        <w:numPr>
          <w:ilvl w:val="0"/>
          <w:numId w:val="34"/>
        </w:numPr>
        <w:rPr>
          <w:del w:id="600" w:author="Marcus Salouk" w:date="2019-11-25T09:08:00Z"/>
          <w:rFonts w:eastAsiaTheme="minorEastAsia"/>
          <w:color w:val="222222"/>
          <w:sz w:val="24"/>
          <w:szCs w:val="24"/>
        </w:rPr>
      </w:pPr>
      <w:del w:id="601" w:author="Marcus Salouk" w:date="2019-11-25T09:08:00Z">
        <w:r w:rsidRPr="007864D1" w:rsidDel="000D51E8">
          <w:rPr>
            <w:rFonts w:eastAsiaTheme="minorEastAsia"/>
            <w:color w:val="222222"/>
            <w:sz w:val="24"/>
            <w:szCs w:val="24"/>
          </w:rPr>
          <w:delText xml:space="preserve"> </w:delText>
        </w:r>
        <w:r w:rsidRPr="005762DB" w:rsidDel="000D51E8">
          <w:rPr>
            <w:rFonts w:eastAsiaTheme="minorEastAsia"/>
            <w:color w:val="222222"/>
            <w:sz w:val="24"/>
            <w:szCs w:val="24"/>
          </w:rPr>
          <w:delText xml:space="preserve">Asadzadeh, Seyed Mohammad, Roberto Galeazzi, Emil Hovad, J. F. Andersen, Camilla Thyregod, and A. F. S. Rodrigues. "Ballast Degradation Modeling for Turnouts based on Track Recording Car Data." In </w:delText>
        </w:r>
        <w:r w:rsidRPr="005762DB" w:rsidDel="000D51E8">
          <w:rPr>
            <w:rFonts w:eastAsiaTheme="minorEastAsia"/>
            <w:i/>
            <w:iCs/>
            <w:color w:val="222222"/>
            <w:sz w:val="24"/>
            <w:szCs w:val="24"/>
          </w:rPr>
          <w:delText>PHM Society European Conference</w:delText>
        </w:r>
        <w:r w:rsidRPr="005762DB" w:rsidDel="000D51E8">
          <w:rPr>
            <w:rFonts w:eastAsiaTheme="minorEastAsia"/>
            <w:color w:val="222222"/>
            <w:sz w:val="24"/>
            <w:szCs w:val="24"/>
          </w:rPr>
          <w:delText>, vol. 4, no. 1. 2018.</w:delText>
        </w:r>
      </w:del>
    </w:p>
    <w:p w14:paraId="2C953855" w14:textId="642AABF4" w:rsidR="005D68FE" w:rsidRPr="005762DB" w:rsidDel="000D51E8" w:rsidRDefault="005D68FE" w:rsidP="00FE60B8">
      <w:pPr>
        <w:pStyle w:val="ListParagraph"/>
        <w:numPr>
          <w:ilvl w:val="0"/>
          <w:numId w:val="34"/>
        </w:numPr>
        <w:rPr>
          <w:del w:id="602" w:author="Marcus Salouk" w:date="2019-11-25T09:08:00Z"/>
          <w:rFonts w:eastAsiaTheme="minorEastAsia"/>
          <w:color w:val="222222"/>
          <w:sz w:val="24"/>
          <w:szCs w:val="24"/>
        </w:rPr>
      </w:pPr>
      <w:del w:id="603" w:author="Marcus Salouk" w:date="2019-11-25T09:08:00Z">
        <w:r w:rsidRPr="005762DB" w:rsidDel="000D51E8">
          <w:rPr>
            <w:rFonts w:eastAsiaTheme="minorEastAsia"/>
            <w:color w:val="222222"/>
            <w:sz w:val="24"/>
            <w:szCs w:val="24"/>
          </w:rPr>
          <w:delText>Bryant, Fred B., and Paul R. Yarnold. "Principal-components analysis and exploratory and confirmatory factor analysis." (1995).</w:delText>
        </w:r>
      </w:del>
    </w:p>
    <w:p w14:paraId="739EF10A" w14:textId="69B6E9F1" w:rsidR="005D68FE" w:rsidRPr="005762DB" w:rsidDel="000D51E8" w:rsidRDefault="005D68FE" w:rsidP="00FE60B8">
      <w:pPr>
        <w:pStyle w:val="ListParagraph"/>
        <w:numPr>
          <w:ilvl w:val="0"/>
          <w:numId w:val="34"/>
        </w:numPr>
        <w:rPr>
          <w:del w:id="604" w:author="Marcus Salouk" w:date="2019-11-25T09:08:00Z"/>
          <w:rFonts w:eastAsiaTheme="minorEastAsia"/>
          <w:color w:val="222222"/>
          <w:sz w:val="24"/>
          <w:szCs w:val="24"/>
        </w:rPr>
      </w:pPr>
      <w:del w:id="605" w:author="Marcus Salouk" w:date="2019-11-25T09:08:00Z">
        <w:r w:rsidRPr="005762DB" w:rsidDel="000D51E8">
          <w:rPr>
            <w:rFonts w:eastAsiaTheme="minorEastAsia"/>
            <w:color w:val="222222"/>
            <w:sz w:val="24"/>
            <w:szCs w:val="24"/>
          </w:rPr>
          <w:delText xml:space="preserve">Boser, Bernhard E., Isabelle M. Guyon, and Vladimir N. Vapnik. "A training algorithm for optimal margin classifiers." In </w:delText>
        </w:r>
        <w:r w:rsidRPr="005762DB" w:rsidDel="000D51E8">
          <w:rPr>
            <w:rFonts w:eastAsiaTheme="minorEastAsia"/>
            <w:i/>
            <w:iCs/>
            <w:color w:val="222222"/>
            <w:sz w:val="24"/>
            <w:szCs w:val="24"/>
          </w:rPr>
          <w:delText>Proceedings of the fifth annual workshop on Computational learning theory</w:delText>
        </w:r>
        <w:r w:rsidRPr="005762DB" w:rsidDel="000D51E8">
          <w:rPr>
            <w:rFonts w:eastAsiaTheme="minorEastAsia"/>
            <w:color w:val="222222"/>
            <w:sz w:val="24"/>
            <w:szCs w:val="24"/>
          </w:rPr>
          <w:delText>, pp. 144-152. ACM, 1992.</w:delText>
        </w:r>
      </w:del>
    </w:p>
    <w:p w14:paraId="3391F682" w14:textId="6ED51BD6" w:rsidR="005D68FE" w:rsidRPr="005762DB" w:rsidDel="000D51E8" w:rsidRDefault="005D68FE" w:rsidP="00FE60B8">
      <w:pPr>
        <w:pStyle w:val="ListParagraph"/>
        <w:numPr>
          <w:ilvl w:val="0"/>
          <w:numId w:val="34"/>
        </w:numPr>
        <w:rPr>
          <w:del w:id="606" w:author="Marcus Salouk" w:date="2019-11-25T09:08:00Z"/>
          <w:rFonts w:eastAsiaTheme="minorEastAsia"/>
          <w:color w:val="222222"/>
          <w:sz w:val="24"/>
          <w:szCs w:val="24"/>
        </w:rPr>
      </w:pPr>
      <w:del w:id="607" w:author="Marcus Salouk" w:date="2019-11-25T09:08:00Z">
        <w:r w:rsidRPr="005762DB" w:rsidDel="000D51E8">
          <w:rPr>
            <w:rFonts w:eastAsiaTheme="minorEastAsia"/>
            <w:color w:val="222222"/>
            <w:sz w:val="24"/>
            <w:szCs w:val="24"/>
          </w:rPr>
          <w:delText xml:space="preserve">Cortes, Corinna, and Vladimir Vapnik. "Support-vector networks." </w:delText>
        </w:r>
        <w:r w:rsidRPr="005762DB" w:rsidDel="000D51E8">
          <w:rPr>
            <w:rFonts w:eastAsiaTheme="minorEastAsia"/>
            <w:i/>
            <w:iCs/>
            <w:color w:val="222222"/>
            <w:sz w:val="24"/>
            <w:szCs w:val="24"/>
          </w:rPr>
          <w:delText>Machine learning</w:delText>
        </w:r>
        <w:r w:rsidRPr="005762DB" w:rsidDel="000D51E8">
          <w:rPr>
            <w:rFonts w:eastAsiaTheme="minorEastAsia"/>
            <w:color w:val="222222"/>
            <w:sz w:val="24"/>
            <w:szCs w:val="24"/>
          </w:rPr>
          <w:delText xml:space="preserve"> 20, no. 3 (1995): 273-297.</w:delText>
        </w:r>
      </w:del>
    </w:p>
    <w:p w14:paraId="01AAA608" w14:textId="1102A988" w:rsidR="005D68FE" w:rsidRPr="005762DB" w:rsidDel="000D51E8" w:rsidRDefault="005D68FE" w:rsidP="00FE60B8">
      <w:pPr>
        <w:pStyle w:val="ListParagraph"/>
        <w:numPr>
          <w:ilvl w:val="0"/>
          <w:numId w:val="34"/>
        </w:numPr>
        <w:rPr>
          <w:del w:id="608" w:author="Marcus Salouk" w:date="2019-11-25T09:08:00Z"/>
          <w:rFonts w:eastAsiaTheme="minorEastAsia"/>
          <w:color w:val="222222"/>
          <w:sz w:val="24"/>
          <w:szCs w:val="24"/>
        </w:rPr>
      </w:pPr>
      <w:del w:id="609" w:author="Marcus Salouk" w:date="2019-11-25T09:08:00Z">
        <w:r w:rsidRPr="005762DB" w:rsidDel="000D51E8">
          <w:rPr>
            <w:rFonts w:eastAsiaTheme="minorEastAsia"/>
            <w:color w:val="222222"/>
            <w:sz w:val="24"/>
            <w:szCs w:val="24"/>
          </w:rPr>
          <w:delText xml:space="preserve"> Dunteman, George H. </w:delText>
        </w:r>
        <w:r w:rsidRPr="005762DB" w:rsidDel="000D51E8">
          <w:rPr>
            <w:rFonts w:eastAsiaTheme="minorEastAsia"/>
            <w:i/>
            <w:iCs/>
            <w:color w:val="222222"/>
            <w:sz w:val="24"/>
            <w:szCs w:val="24"/>
          </w:rPr>
          <w:delText>Principal components analysis</w:delText>
        </w:r>
        <w:r w:rsidRPr="005762DB" w:rsidDel="000D51E8">
          <w:rPr>
            <w:rFonts w:eastAsiaTheme="minorEastAsia"/>
            <w:color w:val="222222"/>
            <w:sz w:val="24"/>
            <w:szCs w:val="24"/>
          </w:rPr>
          <w:delText>. No. 69. Sage, 1989.</w:delText>
        </w:r>
      </w:del>
    </w:p>
    <w:p w14:paraId="0AB03B5B" w14:textId="20CD0554" w:rsidR="005D68FE" w:rsidRPr="005762DB" w:rsidDel="000D51E8" w:rsidRDefault="005D68FE" w:rsidP="00FE60B8">
      <w:pPr>
        <w:pStyle w:val="ListParagraph"/>
        <w:numPr>
          <w:ilvl w:val="0"/>
          <w:numId w:val="34"/>
        </w:numPr>
        <w:rPr>
          <w:del w:id="610" w:author="Marcus Salouk" w:date="2019-11-25T09:08:00Z"/>
          <w:rFonts w:eastAsiaTheme="minorEastAsia"/>
          <w:color w:val="222222"/>
          <w:sz w:val="24"/>
          <w:szCs w:val="24"/>
        </w:rPr>
      </w:pPr>
      <w:del w:id="611" w:author="Marcus Salouk" w:date="2019-11-25T09:08:00Z">
        <w:r w:rsidRPr="005762DB" w:rsidDel="000D51E8">
          <w:rPr>
            <w:rFonts w:eastAsiaTheme="minorEastAsia"/>
            <w:color w:val="222222"/>
            <w:sz w:val="24"/>
            <w:szCs w:val="24"/>
          </w:rPr>
          <w:delText xml:space="preserve"> Eriksen, A., J. Gascoyne, and W. Al-Nuaimy. "Improved productivity and reliability of ballast inspection using road-rail multi-channel GPR." </w:delText>
        </w:r>
        <w:r w:rsidRPr="005762DB" w:rsidDel="000D51E8">
          <w:rPr>
            <w:rFonts w:eastAsiaTheme="minorEastAsia"/>
            <w:i/>
            <w:iCs/>
            <w:color w:val="222222"/>
            <w:sz w:val="24"/>
            <w:szCs w:val="24"/>
          </w:rPr>
          <w:delText>Railway Engineering</w:delText>
        </w:r>
        <w:r w:rsidRPr="005762DB" w:rsidDel="000D51E8">
          <w:rPr>
            <w:rFonts w:eastAsiaTheme="minorEastAsia"/>
            <w:color w:val="222222"/>
            <w:sz w:val="24"/>
            <w:szCs w:val="24"/>
          </w:rPr>
          <w:delText xml:space="preserve"> 14 (2004).</w:delText>
        </w:r>
      </w:del>
    </w:p>
    <w:p w14:paraId="25E1B940" w14:textId="5B2FC0A3" w:rsidR="005D68FE" w:rsidRPr="005762DB" w:rsidDel="000D51E8" w:rsidRDefault="005D68FE" w:rsidP="00FE60B8">
      <w:pPr>
        <w:pStyle w:val="ListParagraph"/>
        <w:numPr>
          <w:ilvl w:val="0"/>
          <w:numId w:val="34"/>
        </w:numPr>
        <w:rPr>
          <w:del w:id="612" w:author="Marcus Salouk" w:date="2019-11-25T09:08:00Z"/>
          <w:rFonts w:eastAsiaTheme="minorEastAsia"/>
          <w:color w:val="222222"/>
          <w:sz w:val="24"/>
          <w:szCs w:val="24"/>
        </w:rPr>
      </w:pPr>
      <w:del w:id="613" w:author="Marcus Salouk" w:date="2019-11-25T09:08:00Z">
        <w:r w:rsidRPr="005762DB" w:rsidDel="000D51E8">
          <w:rPr>
            <w:rFonts w:eastAsiaTheme="minorEastAsia"/>
            <w:color w:val="222222"/>
            <w:sz w:val="24"/>
            <w:szCs w:val="24"/>
          </w:rPr>
          <w:delText xml:space="preserve"> Eriksen, Asger, Ben Venables, Jon Gascoyne, and Shubho Bandyopadhyay. "Benefits of high speed GPR to manage trackbed assets and renewal strategies." In </w:delText>
        </w:r>
        <w:r w:rsidRPr="005762DB" w:rsidDel="000D51E8">
          <w:rPr>
            <w:rFonts w:eastAsiaTheme="minorEastAsia"/>
            <w:i/>
            <w:iCs/>
            <w:color w:val="222222"/>
            <w:sz w:val="24"/>
            <w:szCs w:val="24"/>
          </w:rPr>
          <w:delText>PWI Conference, June</w:delText>
        </w:r>
        <w:r w:rsidRPr="005762DB" w:rsidDel="000D51E8">
          <w:rPr>
            <w:rFonts w:eastAsiaTheme="minorEastAsia"/>
            <w:color w:val="222222"/>
            <w:sz w:val="24"/>
            <w:szCs w:val="24"/>
          </w:rPr>
          <w:delText>, vol. 19. 2006.</w:delText>
        </w:r>
      </w:del>
    </w:p>
    <w:p w14:paraId="5F8C96A5" w14:textId="21361595" w:rsidR="005D68FE" w:rsidRPr="005762DB" w:rsidDel="000D51E8" w:rsidRDefault="005D68FE" w:rsidP="00FE60B8">
      <w:pPr>
        <w:pStyle w:val="ListParagraph"/>
        <w:numPr>
          <w:ilvl w:val="0"/>
          <w:numId w:val="34"/>
        </w:numPr>
        <w:rPr>
          <w:del w:id="614" w:author="Marcus Salouk" w:date="2019-11-25T09:08:00Z"/>
          <w:rFonts w:eastAsiaTheme="minorEastAsia"/>
          <w:color w:val="222222"/>
          <w:sz w:val="24"/>
          <w:szCs w:val="24"/>
        </w:rPr>
      </w:pPr>
      <w:del w:id="615" w:author="Marcus Salouk" w:date="2019-11-25T09:08:00Z">
        <w:r w:rsidRPr="005762DB" w:rsidDel="000D51E8">
          <w:rPr>
            <w:rFonts w:eastAsiaTheme="minorEastAsia"/>
            <w:color w:val="222222"/>
            <w:sz w:val="24"/>
            <w:szCs w:val="24"/>
          </w:rPr>
          <w:delText xml:space="preserve"> Eriksen, Asger, Jon Gascoyne, Cathal Mangan, and Ron Fraser. "Practical applications of GPR surveys for trackbed characterisation in the UK, Ireland, USA and Australia." </w:delText>
        </w:r>
        <w:r w:rsidRPr="005762DB" w:rsidDel="000D51E8">
          <w:rPr>
            <w:rFonts w:eastAsiaTheme="minorEastAsia"/>
            <w:i/>
            <w:iCs/>
            <w:color w:val="222222"/>
            <w:sz w:val="24"/>
            <w:szCs w:val="24"/>
          </w:rPr>
          <w:delText>CORE 2010: Rail, Rejuvenation and Renaissance</w:delText>
        </w:r>
        <w:r w:rsidRPr="005762DB" w:rsidDel="000D51E8">
          <w:rPr>
            <w:rFonts w:eastAsiaTheme="minorEastAsia"/>
            <w:color w:val="222222"/>
            <w:sz w:val="24"/>
            <w:szCs w:val="24"/>
          </w:rPr>
          <w:delText xml:space="preserve"> (2010): 380.</w:delText>
        </w:r>
      </w:del>
    </w:p>
    <w:p w14:paraId="2F7C10B2" w14:textId="089FC251" w:rsidR="005D68FE" w:rsidRPr="005762DB" w:rsidDel="000D51E8" w:rsidRDefault="005D68FE" w:rsidP="00FE60B8">
      <w:pPr>
        <w:pStyle w:val="ListParagraph"/>
        <w:numPr>
          <w:ilvl w:val="0"/>
          <w:numId w:val="34"/>
        </w:numPr>
        <w:rPr>
          <w:del w:id="616" w:author="Marcus Salouk" w:date="2019-11-25T09:08:00Z"/>
          <w:rFonts w:eastAsiaTheme="minorEastAsia"/>
          <w:color w:val="222222"/>
          <w:sz w:val="24"/>
          <w:szCs w:val="24"/>
        </w:rPr>
      </w:pPr>
      <w:del w:id="617" w:author="Marcus Salouk" w:date="2019-11-25T09:08:00Z">
        <w:r w:rsidRPr="005762DB" w:rsidDel="000D51E8">
          <w:rPr>
            <w:rFonts w:eastAsiaTheme="minorEastAsia"/>
            <w:color w:val="222222"/>
            <w:sz w:val="24"/>
            <w:szCs w:val="24"/>
          </w:rPr>
          <w:delText xml:space="preserve">Hajizadeh, Siamak, Alfredo Núnez, and David MJ Tax. "Semi-supervised rail defect detection from imbalanced image data." </w:delText>
        </w:r>
        <w:r w:rsidRPr="005762DB" w:rsidDel="000D51E8">
          <w:rPr>
            <w:rFonts w:eastAsiaTheme="minorEastAsia"/>
            <w:i/>
            <w:iCs/>
            <w:color w:val="222222"/>
            <w:sz w:val="24"/>
            <w:szCs w:val="24"/>
          </w:rPr>
          <w:delText>IFAC-PapersOnLine</w:delText>
        </w:r>
        <w:r w:rsidRPr="005762DB" w:rsidDel="000D51E8">
          <w:rPr>
            <w:rFonts w:eastAsiaTheme="minorEastAsia"/>
            <w:color w:val="222222"/>
            <w:sz w:val="24"/>
            <w:szCs w:val="24"/>
          </w:rPr>
          <w:delText xml:space="preserve"> 49, no. 3 (2016): 78-83.</w:delText>
        </w:r>
      </w:del>
    </w:p>
    <w:p w14:paraId="4599493E" w14:textId="70307953" w:rsidR="005D68FE" w:rsidRPr="005762DB" w:rsidDel="000D51E8" w:rsidRDefault="005D68FE" w:rsidP="00FE60B8">
      <w:pPr>
        <w:pStyle w:val="ListParagraph"/>
        <w:numPr>
          <w:ilvl w:val="0"/>
          <w:numId w:val="34"/>
        </w:numPr>
        <w:rPr>
          <w:del w:id="618" w:author="Marcus Salouk" w:date="2019-11-25T09:08:00Z"/>
          <w:rFonts w:eastAsiaTheme="minorEastAsia"/>
          <w:color w:val="222222"/>
          <w:sz w:val="24"/>
          <w:szCs w:val="24"/>
        </w:rPr>
      </w:pPr>
      <w:del w:id="619" w:author="Marcus Salouk" w:date="2019-11-25T09:08:00Z">
        <w:r w:rsidRPr="005762DB" w:rsidDel="000D51E8">
          <w:rPr>
            <w:rFonts w:eastAsiaTheme="minorEastAsia"/>
            <w:color w:val="222222"/>
            <w:sz w:val="24"/>
            <w:szCs w:val="24"/>
          </w:rPr>
          <w:delText xml:space="preserve"> Kemsley, E. K. "Discriminant analysis of high-dimensional data: a comparison of principal components analysis and partial least squares data reduction methods." </w:delText>
        </w:r>
        <w:r w:rsidRPr="005762DB" w:rsidDel="000D51E8">
          <w:rPr>
            <w:rFonts w:eastAsiaTheme="minorEastAsia"/>
            <w:i/>
            <w:iCs/>
            <w:color w:val="222222"/>
            <w:sz w:val="24"/>
            <w:szCs w:val="24"/>
          </w:rPr>
          <w:delText>Chemometrics and intelligent laboratory systems</w:delText>
        </w:r>
        <w:r w:rsidRPr="005762DB" w:rsidDel="000D51E8">
          <w:rPr>
            <w:rFonts w:eastAsiaTheme="minorEastAsia"/>
            <w:color w:val="222222"/>
            <w:sz w:val="24"/>
            <w:szCs w:val="24"/>
          </w:rPr>
          <w:delText xml:space="preserve"> 33, no. 1 (1996): 47-61.</w:delText>
        </w:r>
      </w:del>
    </w:p>
    <w:p w14:paraId="249B9B6E" w14:textId="367E64E2" w:rsidR="005D68FE" w:rsidRPr="005762DB" w:rsidDel="000D51E8" w:rsidRDefault="005D68FE" w:rsidP="00FE60B8">
      <w:pPr>
        <w:pStyle w:val="ListParagraph"/>
        <w:numPr>
          <w:ilvl w:val="0"/>
          <w:numId w:val="34"/>
        </w:numPr>
        <w:rPr>
          <w:del w:id="620" w:author="Marcus Salouk" w:date="2019-11-25T09:08:00Z"/>
          <w:rFonts w:eastAsiaTheme="minorEastAsia"/>
          <w:color w:val="222222"/>
          <w:sz w:val="24"/>
          <w:szCs w:val="24"/>
        </w:rPr>
      </w:pPr>
      <w:del w:id="621" w:author="Marcus Salouk" w:date="2019-11-25T09:08:00Z">
        <w:r w:rsidRPr="005762DB" w:rsidDel="000D51E8">
          <w:rPr>
            <w:rFonts w:eastAsiaTheme="minorEastAsia"/>
            <w:color w:val="222222"/>
            <w:sz w:val="24"/>
            <w:szCs w:val="24"/>
          </w:rPr>
          <w:delText xml:space="preserve"> Kelleher, Christa, and Thorsten Wagener. "Ten guidelines for effective data visualization in scientific publications." </w:delText>
        </w:r>
        <w:r w:rsidRPr="005762DB" w:rsidDel="000D51E8">
          <w:rPr>
            <w:rFonts w:eastAsiaTheme="minorEastAsia"/>
            <w:i/>
            <w:iCs/>
            <w:color w:val="222222"/>
            <w:sz w:val="24"/>
            <w:szCs w:val="24"/>
          </w:rPr>
          <w:delText>Environmental Modelling &amp; Software</w:delText>
        </w:r>
        <w:r w:rsidRPr="005762DB" w:rsidDel="000D51E8">
          <w:rPr>
            <w:rFonts w:eastAsiaTheme="minorEastAsia"/>
            <w:color w:val="222222"/>
            <w:sz w:val="24"/>
            <w:szCs w:val="24"/>
          </w:rPr>
          <w:delText xml:space="preserve"> 26, no. 6 (2011): 822-827.</w:delText>
        </w:r>
      </w:del>
    </w:p>
    <w:p w14:paraId="00A67E84" w14:textId="3D18BCA9" w:rsidR="005D68FE" w:rsidRPr="005762DB" w:rsidDel="000D51E8" w:rsidRDefault="005D68FE" w:rsidP="00FE60B8">
      <w:pPr>
        <w:pStyle w:val="ListParagraph"/>
        <w:numPr>
          <w:ilvl w:val="0"/>
          <w:numId w:val="34"/>
        </w:numPr>
        <w:rPr>
          <w:del w:id="622" w:author="Marcus Salouk" w:date="2019-11-25T09:08:00Z"/>
          <w:rFonts w:eastAsiaTheme="minorEastAsia"/>
          <w:color w:val="222222"/>
          <w:sz w:val="24"/>
          <w:szCs w:val="24"/>
        </w:rPr>
      </w:pPr>
      <w:del w:id="623" w:author="Marcus Salouk" w:date="2019-11-25T09:08:00Z">
        <w:r w:rsidRPr="005762DB" w:rsidDel="000D51E8">
          <w:rPr>
            <w:rFonts w:eastAsiaTheme="minorEastAsia"/>
            <w:color w:val="222222"/>
            <w:sz w:val="24"/>
            <w:szCs w:val="24"/>
          </w:rPr>
          <w:delText xml:space="preserve"> Lasisi, Ahmed, and Nii Attoh-Okine. "Principal components analysis and track quality index: A machine learning approach." </w:delText>
        </w:r>
        <w:r w:rsidRPr="005762DB" w:rsidDel="000D51E8">
          <w:rPr>
            <w:rFonts w:eastAsiaTheme="minorEastAsia"/>
            <w:i/>
            <w:iCs/>
            <w:color w:val="222222"/>
            <w:sz w:val="24"/>
            <w:szCs w:val="24"/>
          </w:rPr>
          <w:delText>Transportation Research Part C: Emerging Technologies</w:delText>
        </w:r>
        <w:r w:rsidRPr="005762DB" w:rsidDel="000D51E8">
          <w:rPr>
            <w:rFonts w:eastAsiaTheme="minorEastAsia"/>
            <w:color w:val="222222"/>
            <w:sz w:val="24"/>
            <w:szCs w:val="24"/>
          </w:rPr>
          <w:delText xml:space="preserve"> 91 (2018): 230-248.</w:delText>
        </w:r>
      </w:del>
    </w:p>
    <w:p w14:paraId="0E50403C" w14:textId="728F8E07" w:rsidR="005D68FE" w:rsidRPr="005762DB" w:rsidDel="000D51E8" w:rsidRDefault="005D68FE" w:rsidP="00FE60B8">
      <w:pPr>
        <w:pStyle w:val="ListParagraph"/>
        <w:numPr>
          <w:ilvl w:val="0"/>
          <w:numId w:val="34"/>
        </w:numPr>
        <w:rPr>
          <w:del w:id="624" w:author="Marcus Salouk" w:date="2019-11-25T09:08:00Z"/>
          <w:rFonts w:eastAsiaTheme="minorEastAsia"/>
          <w:color w:val="222222"/>
          <w:sz w:val="24"/>
          <w:szCs w:val="24"/>
        </w:rPr>
      </w:pPr>
      <w:del w:id="625" w:author="Marcus Salouk" w:date="2019-11-25T09:08:00Z">
        <w:r w:rsidRPr="005762DB" w:rsidDel="000D51E8">
          <w:rPr>
            <w:rFonts w:eastAsiaTheme="minorEastAsia"/>
            <w:color w:val="222222"/>
            <w:sz w:val="24"/>
            <w:szCs w:val="24"/>
          </w:rPr>
          <w:delText xml:space="preserve">Nakhaee, Muhammad Chenariyan, Djoerd Hiemstra, Mariëlle Stoelinga, and Martijn van Noort. "The Recent Applications of Machine Learning in Rail Track Maintenance: A Survey." In </w:delText>
        </w:r>
        <w:r w:rsidRPr="005762DB" w:rsidDel="000D51E8">
          <w:rPr>
            <w:rFonts w:eastAsiaTheme="minorEastAsia"/>
            <w:i/>
            <w:iCs/>
            <w:color w:val="222222"/>
            <w:sz w:val="24"/>
            <w:szCs w:val="24"/>
          </w:rPr>
          <w:delText>International Conference on Reliability, Safety, and Security of Railway Systems</w:delText>
        </w:r>
        <w:r w:rsidRPr="005762DB" w:rsidDel="000D51E8">
          <w:rPr>
            <w:rFonts w:eastAsiaTheme="minorEastAsia"/>
            <w:color w:val="222222"/>
            <w:sz w:val="24"/>
            <w:szCs w:val="24"/>
          </w:rPr>
          <w:delText>, pp. 91-105. Springer, Cham, 2019.</w:delText>
        </w:r>
      </w:del>
    </w:p>
    <w:p w14:paraId="37BCECB4" w14:textId="383808A2" w:rsidR="005D68FE" w:rsidRPr="005762DB" w:rsidDel="000D51E8" w:rsidRDefault="005D68FE" w:rsidP="00FE60B8">
      <w:pPr>
        <w:pStyle w:val="ListParagraph"/>
        <w:numPr>
          <w:ilvl w:val="0"/>
          <w:numId w:val="34"/>
        </w:numPr>
        <w:rPr>
          <w:del w:id="626" w:author="Marcus Salouk" w:date="2019-11-25T09:08:00Z"/>
          <w:rFonts w:eastAsiaTheme="minorEastAsia"/>
          <w:color w:val="222222"/>
          <w:sz w:val="24"/>
          <w:szCs w:val="24"/>
        </w:rPr>
      </w:pPr>
      <w:del w:id="627" w:author="Marcus Salouk" w:date="2019-11-25T09:08:00Z">
        <w:r w:rsidRPr="005762DB" w:rsidDel="000D51E8">
          <w:rPr>
            <w:rFonts w:eastAsiaTheme="minorEastAsia"/>
            <w:color w:val="222222"/>
            <w:sz w:val="24"/>
            <w:szCs w:val="24"/>
          </w:rPr>
          <w:delText xml:space="preserve"> Olhoeft, Gary R., and Ernest T. Selig. "Ground-penetrating radar evaluation of railway track substructure conditions." In </w:delText>
        </w:r>
        <w:r w:rsidRPr="005762DB" w:rsidDel="000D51E8">
          <w:rPr>
            <w:rFonts w:eastAsiaTheme="minorEastAsia"/>
            <w:i/>
            <w:iCs/>
            <w:color w:val="222222"/>
            <w:sz w:val="24"/>
            <w:szCs w:val="24"/>
          </w:rPr>
          <w:delText>Ninth International Conference on Ground Penetrating Radar</w:delText>
        </w:r>
        <w:r w:rsidRPr="005762DB" w:rsidDel="000D51E8">
          <w:rPr>
            <w:rFonts w:eastAsiaTheme="minorEastAsia"/>
            <w:color w:val="222222"/>
            <w:sz w:val="24"/>
            <w:szCs w:val="24"/>
          </w:rPr>
          <w:delText>, vol. 4758, pp. 48-53. International Society for Optics and Photonics, 2002.</w:delText>
        </w:r>
      </w:del>
    </w:p>
    <w:p w14:paraId="65D18F7D" w14:textId="730669E9" w:rsidR="005D68FE" w:rsidRPr="005762DB" w:rsidDel="000D51E8" w:rsidRDefault="005D68FE" w:rsidP="00FE60B8">
      <w:pPr>
        <w:pStyle w:val="ListParagraph"/>
        <w:numPr>
          <w:ilvl w:val="0"/>
          <w:numId w:val="34"/>
        </w:numPr>
        <w:rPr>
          <w:del w:id="628" w:author="Marcus Salouk" w:date="2019-11-25T09:08:00Z"/>
          <w:rFonts w:eastAsiaTheme="minorEastAsia"/>
          <w:color w:val="222222"/>
          <w:sz w:val="24"/>
          <w:szCs w:val="24"/>
        </w:rPr>
      </w:pPr>
      <w:del w:id="629" w:author="Marcus Salouk" w:date="2019-11-25T09:08:00Z">
        <w:r w:rsidRPr="005762DB" w:rsidDel="000D51E8">
          <w:rPr>
            <w:rFonts w:eastAsiaTheme="minorEastAsia"/>
            <w:color w:val="222222"/>
            <w:sz w:val="24"/>
            <w:szCs w:val="24"/>
          </w:rPr>
          <w:delText xml:space="preserve"> Peng, Fan. "Scheduling of track inspection and maintenance activities in railroad networks." PhD diss., University of Illinois at Urbana-Champaign, 2011.</w:delText>
        </w:r>
      </w:del>
    </w:p>
    <w:p w14:paraId="337AABB1" w14:textId="009C36D0" w:rsidR="005D68FE" w:rsidRPr="005762DB" w:rsidDel="000D51E8" w:rsidRDefault="005D68FE" w:rsidP="00FE60B8">
      <w:pPr>
        <w:pStyle w:val="ListParagraph"/>
        <w:numPr>
          <w:ilvl w:val="0"/>
          <w:numId w:val="34"/>
        </w:numPr>
        <w:rPr>
          <w:del w:id="630" w:author="Marcus Salouk" w:date="2019-11-25T09:08:00Z"/>
          <w:rFonts w:eastAsiaTheme="minorEastAsia"/>
          <w:color w:val="222222"/>
          <w:sz w:val="24"/>
          <w:szCs w:val="24"/>
        </w:rPr>
      </w:pPr>
      <w:del w:id="631" w:author="Marcus Salouk" w:date="2019-11-25T09:08:00Z">
        <w:r w:rsidRPr="005762DB" w:rsidDel="000D51E8">
          <w:rPr>
            <w:rFonts w:eastAsiaTheme="minorEastAsia"/>
            <w:color w:val="222222"/>
            <w:sz w:val="24"/>
            <w:szCs w:val="24"/>
          </w:rPr>
          <w:delText xml:space="preserve">Peng, Fan, Seungmo Kang, Xiaopeng Li, Yanfeng Ouyang, Kamalesh Somani, and Dharma Acharya. "A heuristic approach to the railroad track maintenance scheduling problem." </w:delText>
        </w:r>
        <w:r w:rsidRPr="005762DB" w:rsidDel="000D51E8">
          <w:rPr>
            <w:rFonts w:eastAsiaTheme="minorEastAsia"/>
            <w:i/>
            <w:iCs/>
            <w:color w:val="222222"/>
            <w:sz w:val="24"/>
            <w:szCs w:val="24"/>
          </w:rPr>
          <w:delText>Computer‐Aided Civil and Infrastructure Engineering</w:delText>
        </w:r>
        <w:r w:rsidRPr="005762DB" w:rsidDel="000D51E8">
          <w:rPr>
            <w:rFonts w:eastAsiaTheme="minorEastAsia"/>
            <w:color w:val="222222"/>
            <w:sz w:val="24"/>
            <w:szCs w:val="24"/>
          </w:rPr>
          <w:delText xml:space="preserve"> 26, no. 2 (2011): 129-145.</w:delText>
        </w:r>
      </w:del>
    </w:p>
    <w:p w14:paraId="041973C1" w14:textId="13F34D73" w:rsidR="005D68FE" w:rsidRPr="005762DB" w:rsidDel="000D51E8" w:rsidRDefault="005D68FE" w:rsidP="00FE60B8">
      <w:pPr>
        <w:pStyle w:val="ListParagraph"/>
        <w:numPr>
          <w:ilvl w:val="0"/>
          <w:numId w:val="34"/>
        </w:numPr>
        <w:rPr>
          <w:del w:id="632" w:author="Marcus Salouk" w:date="2019-11-25T09:08:00Z"/>
          <w:rFonts w:eastAsiaTheme="minorEastAsia"/>
          <w:color w:val="222222"/>
          <w:sz w:val="24"/>
          <w:szCs w:val="24"/>
        </w:rPr>
      </w:pPr>
      <w:del w:id="633" w:author="Marcus Salouk" w:date="2019-11-25T09:08:00Z">
        <w:r w:rsidRPr="005762DB" w:rsidDel="000D51E8">
          <w:rPr>
            <w:rFonts w:eastAsiaTheme="minorEastAsia"/>
            <w:color w:val="222222"/>
            <w:sz w:val="24"/>
            <w:szCs w:val="24"/>
          </w:rPr>
          <w:delText>Queensland Rail (2019) ‘Queensland Rail Annual Report 2018-2019’</w:delText>
        </w:r>
      </w:del>
    </w:p>
    <w:p w14:paraId="5F7A6D68" w14:textId="2515266C" w:rsidR="005D68FE" w:rsidRPr="005762DB" w:rsidDel="000D51E8" w:rsidRDefault="005D68FE" w:rsidP="00FE60B8">
      <w:pPr>
        <w:pStyle w:val="ListParagraph"/>
        <w:numPr>
          <w:ilvl w:val="0"/>
          <w:numId w:val="34"/>
        </w:numPr>
        <w:rPr>
          <w:del w:id="634" w:author="Marcus Salouk" w:date="2019-11-25T09:08:00Z"/>
          <w:rFonts w:eastAsiaTheme="minorEastAsia"/>
          <w:color w:val="222222"/>
          <w:sz w:val="24"/>
          <w:szCs w:val="24"/>
        </w:rPr>
      </w:pPr>
      <w:del w:id="635" w:author="Marcus Salouk" w:date="2019-11-25T09:08:00Z">
        <w:r w:rsidRPr="005762DB" w:rsidDel="000D51E8">
          <w:rPr>
            <w:rFonts w:eastAsiaTheme="minorEastAsia"/>
            <w:color w:val="222222"/>
            <w:sz w:val="24"/>
            <w:szCs w:val="24"/>
          </w:rPr>
          <w:delText xml:space="preserve">Shao, Wenbin, Abdesselam Bouzerdoum, Son Lam Phung, Lijun Su, Buddhima Indraratna, and Cholachat Rujikiatkamjorn. "Automatic classification of ground-penetrating-radar signals for railway-ballast assessment." </w:delText>
        </w:r>
        <w:r w:rsidRPr="005762DB" w:rsidDel="000D51E8">
          <w:rPr>
            <w:rFonts w:eastAsiaTheme="minorEastAsia"/>
            <w:i/>
            <w:iCs/>
            <w:color w:val="222222"/>
            <w:sz w:val="24"/>
            <w:szCs w:val="24"/>
          </w:rPr>
          <w:delText>IEEE Transactions on Geoscience and Remote Sensing</w:delText>
        </w:r>
        <w:r w:rsidRPr="005762DB" w:rsidDel="000D51E8">
          <w:rPr>
            <w:rFonts w:eastAsiaTheme="minorEastAsia"/>
            <w:color w:val="222222"/>
            <w:sz w:val="24"/>
            <w:szCs w:val="24"/>
          </w:rPr>
          <w:delText xml:space="preserve"> 49, no. 10 (2011): 3961-3972.</w:delText>
        </w:r>
      </w:del>
    </w:p>
    <w:p w14:paraId="76C414C1" w14:textId="398E70BB" w:rsidR="005D68FE" w:rsidRPr="005762DB" w:rsidDel="000D51E8" w:rsidRDefault="005D68FE" w:rsidP="00FE60B8">
      <w:pPr>
        <w:pStyle w:val="ListParagraph"/>
        <w:numPr>
          <w:ilvl w:val="0"/>
          <w:numId w:val="34"/>
        </w:numPr>
        <w:rPr>
          <w:del w:id="636" w:author="Marcus Salouk" w:date="2019-11-25T09:08:00Z"/>
          <w:rFonts w:eastAsiaTheme="minorEastAsia"/>
          <w:color w:val="222222"/>
          <w:sz w:val="24"/>
          <w:szCs w:val="24"/>
        </w:rPr>
      </w:pPr>
      <w:del w:id="637" w:author="Marcus Salouk" w:date="2019-11-25T09:08:00Z">
        <w:r w:rsidRPr="005762DB" w:rsidDel="000D51E8">
          <w:rPr>
            <w:rFonts w:eastAsiaTheme="minorEastAsia"/>
            <w:color w:val="222222"/>
            <w:sz w:val="24"/>
            <w:szCs w:val="24"/>
          </w:rPr>
          <w:delText>Sharma, Siddhartha. "Data-Driven Optimization of Railway Track Inspection and Maintenance Using Markov Decision Process." PhD diss., The State University of New York at Buffalo, 2016.</w:delText>
        </w:r>
      </w:del>
    </w:p>
    <w:p w14:paraId="5B5D387B" w14:textId="7BD3EF70" w:rsidR="005D68FE" w:rsidRPr="00466CCC" w:rsidDel="000D51E8" w:rsidRDefault="005D68FE" w:rsidP="00FE60B8">
      <w:pPr>
        <w:pStyle w:val="ListParagraph"/>
        <w:numPr>
          <w:ilvl w:val="0"/>
          <w:numId w:val="34"/>
        </w:numPr>
        <w:rPr>
          <w:del w:id="638" w:author="Marcus Salouk" w:date="2019-11-25T09:08:00Z"/>
          <w:color w:val="222222"/>
          <w:sz w:val="24"/>
          <w:szCs w:val="24"/>
        </w:rPr>
      </w:pPr>
      <w:del w:id="639" w:author="Marcus Salouk" w:date="2019-11-25T09:08:00Z">
        <w:r w:rsidRPr="005762DB" w:rsidDel="000D51E8">
          <w:rPr>
            <w:rFonts w:eastAsiaTheme="minorEastAsia"/>
            <w:color w:val="222222"/>
            <w:sz w:val="24"/>
            <w:szCs w:val="24"/>
          </w:rPr>
          <w:delText xml:space="preserve">Stone, Mervyn. "Cross‐validatory choice and assessment of statistical predictions." </w:delText>
        </w:r>
        <w:r w:rsidRPr="005762DB" w:rsidDel="000D51E8">
          <w:rPr>
            <w:rFonts w:eastAsiaTheme="minorEastAsia"/>
            <w:i/>
            <w:iCs/>
            <w:color w:val="222222"/>
            <w:sz w:val="24"/>
            <w:szCs w:val="24"/>
          </w:rPr>
          <w:delText>Journal of the Royal Statistical Society: Series B (Methodological)</w:delText>
        </w:r>
        <w:r w:rsidRPr="005762DB" w:rsidDel="000D51E8">
          <w:rPr>
            <w:rFonts w:eastAsiaTheme="minorEastAsia"/>
            <w:color w:val="222222"/>
            <w:sz w:val="24"/>
            <w:szCs w:val="24"/>
          </w:rPr>
          <w:delText xml:space="preserve"> 36, no. 2 (1974): 111-133.</w:delText>
        </w:r>
      </w:del>
    </w:p>
    <w:p w14:paraId="224CB701" w14:textId="14786659" w:rsidR="005D68FE" w:rsidRPr="006E0666" w:rsidDel="000D51E8" w:rsidRDefault="000D51E8" w:rsidP="00FE60B8">
      <w:pPr>
        <w:pStyle w:val="ListParagraph"/>
        <w:numPr>
          <w:ilvl w:val="0"/>
          <w:numId w:val="34"/>
        </w:numPr>
        <w:rPr>
          <w:del w:id="640" w:author="Marcus Salouk" w:date="2019-11-25T09:08:00Z"/>
          <w:rStyle w:val="Hyperlink"/>
          <w:rFonts w:cstheme="minorHAnsi"/>
          <w:color w:val="222222"/>
          <w:sz w:val="24"/>
          <w:szCs w:val="24"/>
          <w:u w:val="none"/>
        </w:rPr>
      </w:pPr>
      <w:del w:id="641" w:author="Marcus Salouk" w:date="2019-11-25T09:08:00Z">
        <w:r w:rsidDel="000D51E8">
          <w:fldChar w:fldCharType="begin"/>
        </w:r>
        <w:r w:rsidDel="000D51E8">
          <w:delInstrText xml:space="preserve"> HYPERLINK "http://ec2-3-18-150-48.us-east-2.compute.amazonaws.com:8000/QRvisualisation" </w:delInstrText>
        </w:r>
        <w:r w:rsidDel="000D51E8">
          <w:fldChar w:fldCharType="separate"/>
        </w:r>
        <w:r w:rsidR="005D68FE" w:rsidRPr="00BC5F75" w:rsidDel="000D51E8">
          <w:rPr>
            <w:rStyle w:val="Hyperlink"/>
            <w:rFonts w:cstheme="minorHAnsi"/>
            <w:sz w:val="24"/>
            <w:szCs w:val="24"/>
          </w:rPr>
          <w:delText>http://ec2-3-18-150-48.us-east-2.compute.amazonaws.com:8000/QRvisualisation</w:delText>
        </w:r>
        <w:r w:rsidDel="000D51E8">
          <w:rPr>
            <w:rStyle w:val="Hyperlink"/>
            <w:rFonts w:cstheme="minorHAnsi"/>
            <w:sz w:val="24"/>
            <w:szCs w:val="24"/>
          </w:rPr>
          <w:fldChar w:fldCharType="end"/>
        </w:r>
      </w:del>
    </w:p>
    <w:p w14:paraId="74155F8D" w14:textId="05E8696E" w:rsidR="005D68FE" w:rsidDel="00833C99" w:rsidRDefault="005D68FE" w:rsidP="005D68FE">
      <w:pPr>
        <w:rPr>
          <w:del w:id="642" w:author="Marcus Salouk" w:date="2019-11-25T09:24:00Z"/>
          <w:rStyle w:val="Hyperlink"/>
          <w:rFonts w:cstheme="minorHAnsi"/>
          <w:color w:val="222222"/>
          <w:sz w:val="24"/>
          <w:szCs w:val="24"/>
          <w:u w:val="none"/>
        </w:rPr>
      </w:pPr>
    </w:p>
    <w:p w14:paraId="72FF9B48" w14:textId="5B8E48E4" w:rsidR="005D68FE" w:rsidDel="00833C99" w:rsidRDefault="005D68FE" w:rsidP="005D68FE">
      <w:pPr>
        <w:rPr>
          <w:del w:id="643" w:author="Marcus Salouk" w:date="2019-11-25T09:24:00Z"/>
          <w:rStyle w:val="Hyperlink"/>
          <w:rFonts w:cstheme="minorHAnsi"/>
          <w:color w:val="222222"/>
          <w:sz w:val="24"/>
          <w:szCs w:val="24"/>
          <w:u w:val="none"/>
        </w:rPr>
      </w:pPr>
      <w:del w:id="644" w:author="Marcus Salouk" w:date="2019-11-25T09:24:00Z">
        <w:r w:rsidDel="00833C99">
          <w:rPr>
            <w:rStyle w:val="Hyperlink"/>
            <w:rFonts w:cstheme="minorHAnsi"/>
            <w:color w:val="222222"/>
            <w:sz w:val="24"/>
            <w:szCs w:val="24"/>
            <w:u w:val="none"/>
          </w:rPr>
          <w:br w:type="page"/>
        </w:r>
      </w:del>
    </w:p>
    <w:p w14:paraId="1DB888BE" w14:textId="552FB710" w:rsidR="005D68FE" w:rsidRDefault="005D68FE">
      <w:pPr>
        <w:rPr>
          <w:rFonts w:eastAsiaTheme="minorEastAsia"/>
          <w:b/>
          <w:bCs/>
          <w:color w:val="222222"/>
          <w:sz w:val="24"/>
          <w:szCs w:val="24"/>
        </w:rPr>
        <w:pPrChange w:id="645" w:author="Marcus Salouk" w:date="2019-11-25T09:24:00Z">
          <w:pPr>
            <w:pStyle w:val="Heading2"/>
          </w:pPr>
        </w:pPrChange>
      </w:pPr>
      <w:r w:rsidRPr="008F3906">
        <w:rPr>
          <w:rFonts w:eastAsiaTheme="minorEastAsia"/>
          <w:b/>
          <w:bCs/>
          <w:color w:val="222222"/>
          <w:sz w:val="32"/>
          <w:szCs w:val="32"/>
        </w:rPr>
        <w:t xml:space="preserve">Appendix </w:t>
      </w:r>
      <w:r>
        <w:rPr>
          <w:rFonts w:eastAsiaTheme="minorEastAsia"/>
          <w:b/>
          <w:bCs/>
          <w:color w:val="222222"/>
          <w:sz w:val="32"/>
          <w:szCs w:val="32"/>
        </w:rPr>
        <w:t xml:space="preserve">2 - </w:t>
      </w:r>
      <w:r w:rsidRPr="005D68FE">
        <w:rPr>
          <w:rFonts w:eastAsiaTheme="minorEastAsia"/>
          <w:b/>
          <w:bCs/>
          <w:color w:val="222222"/>
          <w:sz w:val="32"/>
          <w:szCs w:val="32"/>
        </w:rPr>
        <w:t>Pre-processing activities</w:t>
      </w:r>
    </w:p>
    <w:p w14:paraId="4B62AAC1" w14:textId="6AECB95E" w:rsidR="005D68FE" w:rsidRPr="005D68FE" w:rsidRDefault="005D68FE" w:rsidP="005D68FE">
      <w:pPr>
        <w:rPr>
          <w:b/>
          <w:bCs/>
          <w:sz w:val="24"/>
          <w:szCs w:val="24"/>
        </w:rPr>
      </w:pPr>
      <w:r>
        <w:rPr>
          <w:b/>
          <w:bCs/>
          <w:sz w:val="24"/>
          <w:szCs w:val="24"/>
        </w:rPr>
        <w:t>[</w:t>
      </w:r>
      <w:r w:rsidRPr="005D68FE">
        <w:rPr>
          <w:b/>
          <w:bCs/>
          <w:sz w:val="24"/>
          <w:szCs w:val="24"/>
        </w:rPr>
        <w:t>A2.1</w:t>
      </w:r>
      <w:r>
        <w:rPr>
          <w:b/>
          <w:bCs/>
          <w:sz w:val="24"/>
          <w:szCs w:val="24"/>
        </w:rPr>
        <w:t xml:space="preserve">] </w:t>
      </w:r>
      <w:r w:rsidRPr="005D68FE">
        <w:rPr>
          <w:b/>
          <w:bCs/>
          <w:sz w:val="24"/>
          <w:szCs w:val="24"/>
        </w:rPr>
        <w:t>C138 and C1</w:t>
      </w:r>
      <w:r w:rsidR="00A5518A">
        <w:rPr>
          <w:b/>
          <w:bCs/>
          <w:sz w:val="24"/>
          <w:szCs w:val="24"/>
        </w:rPr>
        <w:t>95</w:t>
      </w:r>
      <w:r w:rsidRPr="005D68FE">
        <w:rPr>
          <w:b/>
          <w:bCs/>
          <w:sz w:val="24"/>
          <w:szCs w:val="24"/>
        </w:rPr>
        <w:t xml:space="preserve"> data</w:t>
      </w:r>
      <w:r w:rsidR="00A5518A">
        <w:rPr>
          <w:b/>
          <w:bCs/>
          <w:sz w:val="24"/>
          <w:szCs w:val="24"/>
        </w:rPr>
        <w:t xml:space="preserve"> pre-processing</w:t>
      </w:r>
    </w:p>
    <w:p w14:paraId="5375C3E8" w14:textId="75250E53" w:rsidR="00287ED3" w:rsidRPr="00287ED3" w:rsidRDefault="00287ED3" w:rsidP="00287ED3">
      <w:pPr>
        <w:rPr>
          <w:b/>
          <w:bCs/>
          <w:sz w:val="24"/>
          <w:szCs w:val="24"/>
        </w:rPr>
      </w:pPr>
      <w:r w:rsidRPr="00287ED3">
        <w:rPr>
          <w:b/>
          <w:bCs/>
          <w:sz w:val="24"/>
          <w:szCs w:val="24"/>
        </w:rPr>
        <w:t>Objective</w:t>
      </w:r>
    </w:p>
    <w:p w14:paraId="178F525E" w14:textId="1FEC9DFD" w:rsidR="00287ED3" w:rsidRPr="00287ED3" w:rsidRDefault="00287ED3" w:rsidP="00287ED3">
      <w:pPr>
        <w:rPr>
          <w:sz w:val="24"/>
          <w:szCs w:val="24"/>
        </w:rPr>
      </w:pPr>
      <w:r w:rsidRPr="00287ED3">
        <w:rPr>
          <w:sz w:val="24"/>
          <w:szCs w:val="24"/>
        </w:rPr>
        <w:t>Prior to analysing the data, pre</w:t>
      </w:r>
      <w:r>
        <w:rPr>
          <w:sz w:val="24"/>
          <w:szCs w:val="24"/>
        </w:rPr>
        <w:t>-</w:t>
      </w:r>
      <w:r w:rsidRPr="00287ED3">
        <w:rPr>
          <w:sz w:val="24"/>
          <w:szCs w:val="24"/>
        </w:rPr>
        <w:t xml:space="preserve">processing </w:t>
      </w:r>
      <w:r>
        <w:rPr>
          <w:sz w:val="24"/>
          <w:szCs w:val="24"/>
        </w:rPr>
        <w:t>wa</w:t>
      </w:r>
      <w:r w:rsidRPr="00287ED3">
        <w:rPr>
          <w:sz w:val="24"/>
          <w:szCs w:val="24"/>
        </w:rPr>
        <w:t xml:space="preserve">s </w:t>
      </w:r>
      <w:r>
        <w:rPr>
          <w:sz w:val="24"/>
          <w:szCs w:val="24"/>
        </w:rPr>
        <w:t>undertaken</w:t>
      </w:r>
      <w:r w:rsidRPr="00287ED3">
        <w:rPr>
          <w:sz w:val="24"/>
          <w:szCs w:val="24"/>
        </w:rPr>
        <w:t xml:space="preserve"> to align the TRC readings, bin work orders into quarters to match with TRC and match TRC with work orders and GPR datasets. A python script </w:t>
      </w:r>
      <w:r>
        <w:rPr>
          <w:sz w:val="24"/>
          <w:szCs w:val="24"/>
        </w:rPr>
        <w:t>wa</w:t>
      </w:r>
      <w:r w:rsidRPr="00287ED3">
        <w:rPr>
          <w:sz w:val="24"/>
          <w:szCs w:val="24"/>
        </w:rPr>
        <w:t>s created to automate this purpose.</w:t>
      </w:r>
    </w:p>
    <w:p w14:paraId="51680DF7" w14:textId="77777777" w:rsidR="00287ED3" w:rsidRDefault="00287ED3" w:rsidP="00287ED3">
      <w:pPr>
        <w:rPr>
          <w:sz w:val="24"/>
          <w:szCs w:val="24"/>
        </w:rPr>
      </w:pPr>
    </w:p>
    <w:p w14:paraId="7057B09E" w14:textId="037C44CD" w:rsidR="00287ED3" w:rsidRPr="00287ED3" w:rsidRDefault="00287ED3" w:rsidP="00287ED3">
      <w:pPr>
        <w:rPr>
          <w:b/>
          <w:bCs/>
          <w:sz w:val="24"/>
          <w:szCs w:val="24"/>
        </w:rPr>
      </w:pPr>
      <w:r w:rsidRPr="00287ED3">
        <w:rPr>
          <w:b/>
          <w:bCs/>
          <w:sz w:val="24"/>
          <w:szCs w:val="24"/>
        </w:rPr>
        <w:t>Aligning TRC</w:t>
      </w:r>
    </w:p>
    <w:p w14:paraId="6F1FA0BF" w14:textId="456716BC" w:rsidR="00287ED3" w:rsidRDefault="00287ED3" w:rsidP="00287ED3">
      <w:pPr>
        <w:rPr>
          <w:sz w:val="24"/>
          <w:szCs w:val="24"/>
        </w:rPr>
      </w:pPr>
      <w:r>
        <w:rPr>
          <w:sz w:val="24"/>
          <w:szCs w:val="24"/>
        </w:rPr>
        <w:t>As</w:t>
      </w:r>
      <w:r w:rsidRPr="00287ED3">
        <w:rPr>
          <w:sz w:val="24"/>
          <w:szCs w:val="24"/>
        </w:rPr>
        <w:t xml:space="preserve"> TRC readings drift from run-to-run, any analysis based off cross-sectional data across t</w:t>
      </w:r>
      <w:r>
        <w:rPr>
          <w:sz w:val="24"/>
          <w:szCs w:val="24"/>
        </w:rPr>
        <w:t>he</w:t>
      </w:r>
      <w:r w:rsidRPr="00287ED3">
        <w:rPr>
          <w:sz w:val="24"/>
          <w:szCs w:val="24"/>
        </w:rPr>
        <w:t xml:space="preserve"> distance of track requires alignment before they can be joined to other measures. TRC was aligned based on </w:t>
      </w:r>
      <w:r>
        <w:rPr>
          <w:sz w:val="24"/>
          <w:szCs w:val="24"/>
        </w:rPr>
        <w:t>“</w:t>
      </w:r>
      <w:r w:rsidRPr="00287ED3">
        <w:rPr>
          <w:sz w:val="24"/>
          <w:szCs w:val="24"/>
        </w:rPr>
        <w:t>GAUGE</w:t>
      </w:r>
      <w:r>
        <w:rPr>
          <w:sz w:val="24"/>
          <w:szCs w:val="24"/>
        </w:rPr>
        <w:t>”</w:t>
      </w:r>
      <w:r w:rsidRPr="00287ED3">
        <w:rPr>
          <w:sz w:val="24"/>
          <w:szCs w:val="24"/>
        </w:rPr>
        <w:t xml:space="preserve"> and </w:t>
      </w:r>
      <w:r>
        <w:rPr>
          <w:sz w:val="24"/>
          <w:szCs w:val="24"/>
        </w:rPr>
        <w:t>“</w:t>
      </w:r>
      <w:r w:rsidRPr="00287ED3">
        <w:rPr>
          <w:sz w:val="24"/>
          <w:szCs w:val="24"/>
        </w:rPr>
        <w:t>SUPER</w:t>
      </w:r>
      <w:r>
        <w:rPr>
          <w:sz w:val="24"/>
          <w:szCs w:val="24"/>
        </w:rPr>
        <w:t>”</w:t>
      </w:r>
      <w:r w:rsidRPr="00287ED3">
        <w:rPr>
          <w:sz w:val="24"/>
          <w:szCs w:val="24"/>
        </w:rPr>
        <w:t xml:space="preserve"> measures</w:t>
      </w:r>
      <w:r>
        <w:rPr>
          <w:sz w:val="24"/>
          <w:szCs w:val="24"/>
        </w:rPr>
        <w:t xml:space="preserve">. This was </w:t>
      </w:r>
      <w:r w:rsidRPr="00287ED3">
        <w:rPr>
          <w:sz w:val="24"/>
          <w:szCs w:val="24"/>
        </w:rPr>
        <w:t xml:space="preserve">suggested by QR </w:t>
      </w:r>
      <w:r>
        <w:rPr>
          <w:sz w:val="24"/>
          <w:szCs w:val="24"/>
        </w:rPr>
        <w:t>as</w:t>
      </w:r>
      <w:r w:rsidRPr="00287ED3">
        <w:rPr>
          <w:sz w:val="24"/>
          <w:szCs w:val="24"/>
        </w:rPr>
        <w:t xml:space="preserve"> the most precise measures amongst the 18 TRC readings.</w:t>
      </w:r>
    </w:p>
    <w:p w14:paraId="2B66A943" w14:textId="11D82A8D" w:rsidR="00287ED3" w:rsidRPr="00287ED3" w:rsidRDefault="00287ED3" w:rsidP="00287ED3">
      <w:pPr>
        <w:rPr>
          <w:sz w:val="24"/>
          <w:szCs w:val="24"/>
        </w:rPr>
      </w:pPr>
      <w:r w:rsidRPr="00287ED3">
        <w:rPr>
          <w:sz w:val="24"/>
          <w:szCs w:val="24"/>
        </w:rPr>
        <w:t>Process</w:t>
      </w:r>
    </w:p>
    <w:p w14:paraId="1C783C25" w14:textId="2ADB647E" w:rsidR="00287ED3" w:rsidRPr="00287ED3" w:rsidRDefault="00287ED3" w:rsidP="00FE60B8">
      <w:pPr>
        <w:pStyle w:val="ListParagraph"/>
        <w:numPr>
          <w:ilvl w:val="0"/>
          <w:numId w:val="35"/>
        </w:numPr>
        <w:rPr>
          <w:sz w:val="24"/>
          <w:szCs w:val="24"/>
        </w:rPr>
      </w:pPr>
      <w:r w:rsidRPr="00287ED3">
        <w:rPr>
          <w:sz w:val="24"/>
          <w:szCs w:val="24"/>
        </w:rPr>
        <w:t>For each TRC recording, offset the next quarters' TRC GUAGE and SUPER readings by 50 metres. Take the difference between the values from each quarter and compute standard deviation for the full set of differences</w:t>
      </w:r>
    </w:p>
    <w:p w14:paraId="4BA811E3" w14:textId="1B0E5C94" w:rsidR="00287ED3" w:rsidRPr="00287ED3" w:rsidRDefault="00287ED3" w:rsidP="00FE60B8">
      <w:pPr>
        <w:pStyle w:val="ListParagraph"/>
        <w:numPr>
          <w:ilvl w:val="0"/>
          <w:numId w:val="35"/>
        </w:numPr>
        <w:rPr>
          <w:sz w:val="24"/>
          <w:szCs w:val="24"/>
        </w:rPr>
      </w:pPr>
      <w:r w:rsidRPr="00287ED3">
        <w:rPr>
          <w:sz w:val="24"/>
          <w:szCs w:val="24"/>
        </w:rPr>
        <w:t>Offset the next quarters' GUAGE and SUPER readings by 1 metre less than the previous iteration, calculate standard deviation</w:t>
      </w:r>
    </w:p>
    <w:p w14:paraId="09C2FF05" w14:textId="144B8EA5" w:rsidR="00287ED3" w:rsidRPr="00287ED3" w:rsidRDefault="00287ED3" w:rsidP="00FE60B8">
      <w:pPr>
        <w:pStyle w:val="ListParagraph"/>
        <w:numPr>
          <w:ilvl w:val="0"/>
          <w:numId w:val="35"/>
        </w:numPr>
        <w:rPr>
          <w:sz w:val="24"/>
          <w:szCs w:val="24"/>
        </w:rPr>
      </w:pPr>
      <w:r w:rsidRPr="00287ED3">
        <w:rPr>
          <w:sz w:val="24"/>
          <w:szCs w:val="24"/>
        </w:rPr>
        <w:t xml:space="preserve">Once 100 metres has been crossed (i.e. 50 metre </w:t>
      </w:r>
      <w:proofErr w:type="gramStart"/>
      <w:r w:rsidRPr="00287ED3">
        <w:rPr>
          <w:sz w:val="24"/>
          <w:szCs w:val="24"/>
        </w:rPr>
        <w:t>offset</w:t>
      </w:r>
      <w:proofErr w:type="gramEnd"/>
      <w:r w:rsidRPr="00287ED3">
        <w:rPr>
          <w:sz w:val="24"/>
          <w:szCs w:val="24"/>
        </w:rPr>
        <w:t xml:space="preserve"> both ways), compare all standard deviations for SUPER and GUAGE and see which offset value provided the lowest standard deviation</w:t>
      </w:r>
    </w:p>
    <w:p w14:paraId="18BE1638" w14:textId="77777777" w:rsidR="00287ED3" w:rsidRPr="00287ED3" w:rsidRDefault="00287ED3" w:rsidP="00FE60B8">
      <w:pPr>
        <w:pStyle w:val="ListParagraph"/>
        <w:numPr>
          <w:ilvl w:val="0"/>
          <w:numId w:val="35"/>
        </w:numPr>
        <w:rPr>
          <w:sz w:val="24"/>
          <w:szCs w:val="24"/>
        </w:rPr>
      </w:pPr>
      <w:r w:rsidRPr="00287ED3">
        <w:rPr>
          <w:sz w:val="24"/>
          <w:szCs w:val="24"/>
        </w:rPr>
        <w:t>Take the mean offset value (rounded up) with the lowest standard deviation between SUPER and GUAGE</w:t>
      </w:r>
    </w:p>
    <w:p w14:paraId="4F672D0C" w14:textId="5F1D8B9D" w:rsidR="00287ED3" w:rsidRPr="00287ED3" w:rsidRDefault="00287ED3" w:rsidP="00FE60B8">
      <w:pPr>
        <w:pStyle w:val="ListParagraph"/>
        <w:numPr>
          <w:ilvl w:val="0"/>
          <w:numId w:val="35"/>
        </w:numPr>
        <w:rPr>
          <w:sz w:val="24"/>
          <w:szCs w:val="24"/>
        </w:rPr>
      </w:pPr>
      <w:r w:rsidRPr="00287ED3">
        <w:rPr>
          <w:sz w:val="24"/>
          <w:szCs w:val="24"/>
        </w:rPr>
        <w:t>Apply the desired offset and move on to the next quarter. Repeat until the end of the dataset has been reached</w:t>
      </w:r>
    </w:p>
    <w:p w14:paraId="12287286" w14:textId="77777777" w:rsidR="00287ED3" w:rsidRDefault="00287ED3" w:rsidP="00287ED3">
      <w:pPr>
        <w:rPr>
          <w:sz w:val="24"/>
          <w:szCs w:val="24"/>
        </w:rPr>
      </w:pPr>
    </w:p>
    <w:p w14:paraId="443802DF" w14:textId="0B81EB31" w:rsidR="00287ED3" w:rsidRPr="00287ED3" w:rsidRDefault="00287ED3" w:rsidP="00287ED3">
      <w:pPr>
        <w:rPr>
          <w:b/>
          <w:bCs/>
          <w:sz w:val="24"/>
          <w:szCs w:val="24"/>
        </w:rPr>
      </w:pPr>
      <w:r w:rsidRPr="00287ED3">
        <w:rPr>
          <w:b/>
          <w:bCs/>
          <w:sz w:val="24"/>
          <w:szCs w:val="24"/>
        </w:rPr>
        <w:t>Bin work orders into quarters</w:t>
      </w:r>
    </w:p>
    <w:p w14:paraId="33D2F2DD" w14:textId="7FBF7B84" w:rsidR="00287ED3" w:rsidRPr="00287ED3" w:rsidRDefault="00287ED3" w:rsidP="00287ED3">
      <w:pPr>
        <w:rPr>
          <w:sz w:val="24"/>
          <w:szCs w:val="24"/>
        </w:rPr>
      </w:pPr>
      <w:r w:rsidRPr="00287ED3">
        <w:rPr>
          <w:sz w:val="24"/>
          <w:szCs w:val="24"/>
        </w:rPr>
        <w:t xml:space="preserve">Work orders can occur sporadically. To match Work orders with TRC data requires binning of the work orders into periods between TRC runs. This way, matching of maintenance work orders ensures that </w:t>
      </w:r>
      <w:r>
        <w:rPr>
          <w:sz w:val="24"/>
          <w:szCs w:val="24"/>
        </w:rPr>
        <w:t xml:space="preserve">the rail geometry measures from the </w:t>
      </w:r>
      <w:r w:rsidRPr="00287ED3">
        <w:rPr>
          <w:sz w:val="24"/>
          <w:szCs w:val="24"/>
        </w:rPr>
        <w:t xml:space="preserve">TRC </w:t>
      </w:r>
      <w:r>
        <w:rPr>
          <w:sz w:val="24"/>
          <w:szCs w:val="24"/>
        </w:rPr>
        <w:t>data reflect</w:t>
      </w:r>
      <w:r w:rsidRPr="00287ED3">
        <w:rPr>
          <w:sz w:val="24"/>
          <w:szCs w:val="24"/>
        </w:rPr>
        <w:t xml:space="preserve"> the track condition just prior to maintenance work.</w:t>
      </w:r>
    </w:p>
    <w:p w14:paraId="43340965" w14:textId="77777777" w:rsidR="00287ED3" w:rsidRDefault="00287ED3" w:rsidP="00287ED3">
      <w:pPr>
        <w:rPr>
          <w:sz w:val="24"/>
          <w:szCs w:val="24"/>
        </w:rPr>
      </w:pPr>
    </w:p>
    <w:p w14:paraId="3EBBD78F" w14:textId="6FF27309" w:rsidR="00287ED3" w:rsidRPr="00287ED3" w:rsidRDefault="00287ED3" w:rsidP="00287ED3">
      <w:pPr>
        <w:rPr>
          <w:b/>
          <w:bCs/>
          <w:sz w:val="24"/>
          <w:szCs w:val="24"/>
        </w:rPr>
      </w:pPr>
      <w:r w:rsidRPr="00287ED3">
        <w:rPr>
          <w:b/>
          <w:bCs/>
          <w:sz w:val="24"/>
          <w:szCs w:val="24"/>
        </w:rPr>
        <w:t>Matching with GPR data</w:t>
      </w:r>
    </w:p>
    <w:p w14:paraId="47496988" w14:textId="159B41E5" w:rsidR="00287ED3" w:rsidRPr="00287ED3" w:rsidRDefault="00287ED3" w:rsidP="00287ED3">
      <w:pPr>
        <w:rPr>
          <w:sz w:val="24"/>
          <w:szCs w:val="24"/>
        </w:rPr>
      </w:pPr>
      <w:r w:rsidRPr="00287ED3">
        <w:rPr>
          <w:sz w:val="24"/>
          <w:szCs w:val="24"/>
        </w:rPr>
        <w:t xml:space="preserve">GPR data was obtained from the 2015 readings. The GPR dataset contains readings </w:t>
      </w:r>
      <w:r w:rsidR="00C0245C">
        <w:rPr>
          <w:sz w:val="24"/>
          <w:szCs w:val="24"/>
        </w:rPr>
        <w:t>in</w:t>
      </w:r>
      <w:r w:rsidRPr="00287ED3">
        <w:rPr>
          <w:sz w:val="24"/>
          <w:szCs w:val="24"/>
        </w:rPr>
        <w:t xml:space="preserve"> approximately 5</w:t>
      </w:r>
      <w:r w:rsidR="00C0245C">
        <w:rPr>
          <w:sz w:val="24"/>
          <w:szCs w:val="24"/>
        </w:rPr>
        <w:t xml:space="preserve"> </w:t>
      </w:r>
      <w:r w:rsidRPr="00287ED3">
        <w:rPr>
          <w:sz w:val="24"/>
          <w:szCs w:val="24"/>
        </w:rPr>
        <w:t>m</w:t>
      </w:r>
      <w:r w:rsidR="00C0245C">
        <w:rPr>
          <w:sz w:val="24"/>
          <w:szCs w:val="24"/>
        </w:rPr>
        <w:t>etre</w:t>
      </w:r>
      <w:r w:rsidRPr="00287ED3">
        <w:rPr>
          <w:sz w:val="24"/>
          <w:szCs w:val="24"/>
        </w:rPr>
        <w:t xml:space="preserve"> precision, whereas TRC readings had a precision of 1</w:t>
      </w:r>
      <w:r w:rsidR="00C0245C">
        <w:rPr>
          <w:sz w:val="24"/>
          <w:szCs w:val="24"/>
        </w:rPr>
        <w:t xml:space="preserve"> </w:t>
      </w:r>
      <w:r w:rsidRPr="00287ED3">
        <w:rPr>
          <w:sz w:val="24"/>
          <w:szCs w:val="24"/>
        </w:rPr>
        <w:t>m</w:t>
      </w:r>
      <w:r w:rsidR="00C0245C">
        <w:rPr>
          <w:sz w:val="24"/>
          <w:szCs w:val="24"/>
        </w:rPr>
        <w:t>etre</w:t>
      </w:r>
      <w:r w:rsidRPr="00287ED3">
        <w:rPr>
          <w:sz w:val="24"/>
          <w:szCs w:val="24"/>
        </w:rPr>
        <w:t xml:space="preserve">, and had quarterly readings between 2014 and 2019. Since GPR measures structural properties in the </w:t>
      </w:r>
      <w:r w:rsidRPr="00287ED3">
        <w:rPr>
          <w:sz w:val="24"/>
          <w:szCs w:val="24"/>
        </w:rPr>
        <w:lastRenderedPageBreak/>
        <w:t>deeper layers of the track, it is treated as a control in th</w:t>
      </w:r>
      <w:r w:rsidR="00C0245C">
        <w:rPr>
          <w:sz w:val="24"/>
          <w:szCs w:val="24"/>
        </w:rPr>
        <w:t>e</w:t>
      </w:r>
      <w:r w:rsidRPr="00287ED3">
        <w:rPr>
          <w:sz w:val="24"/>
          <w:szCs w:val="24"/>
        </w:rPr>
        <w:t xml:space="preserve"> analysis</w:t>
      </w:r>
      <w:r w:rsidR="00C0245C">
        <w:rPr>
          <w:sz w:val="24"/>
          <w:szCs w:val="24"/>
        </w:rPr>
        <w:t xml:space="preserve"> of C138 and C195</w:t>
      </w:r>
      <w:r w:rsidRPr="00287ED3">
        <w:rPr>
          <w:sz w:val="24"/>
          <w:szCs w:val="24"/>
        </w:rPr>
        <w:t xml:space="preserve">. Joining the GPR readings involved casting the values across distance to </w:t>
      </w:r>
      <w:r w:rsidR="00C0245C">
        <w:rPr>
          <w:sz w:val="24"/>
          <w:szCs w:val="24"/>
        </w:rPr>
        <w:t>accommodate</w:t>
      </w:r>
      <w:r w:rsidRPr="00287ED3">
        <w:rPr>
          <w:sz w:val="24"/>
          <w:szCs w:val="24"/>
        </w:rPr>
        <w:t xml:space="preserve"> the reduced precision, and time to make up for the lack of regular readings.</w:t>
      </w:r>
    </w:p>
    <w:p w14:paraId="0D4DF0EC" w14:textId="77777777" w:rsidR="00C0245C" w:rsidRDefault="00C0245C" w:rsidP="00287ED3">
      <w:pPr>
        <w:rPr>
          <w:b/>
          <w:bCs/>
          <w:sz w:val="24"/>
          <w:szCs w:val="24"/>
        </w:rPr>
      </w:pPr>
    </w:p>
    <w:p w14:paraId="6662656A" w14:textId="0E798D1C" w:rsidR="00287ED3" w:rsidRPr="00C0245C" w:rsidRDefault="00287ED3" w:rsidP="00287ED3">
      <w:pPr>
        <w:rPr>
          <w:b/>
          <w:bCs/>
          <w:sz w:val="24"/>
          <w:szCs w:val="24"/>
        </w:rPr>
      </w:pPr>
      <w:r w:rsidRPr="00C0245C">
        <w:rPr>
          <w:b/>
          <w:bCs/>
          <w:sz w:val="24"/>
          <w:szCs w:val="24"/>
        </w:rPr>
        <w:t xml:space="preserve">Obtaining the </w:t>
      </w:r>
      <w:r w:rsidR="003827D0">
        <w:rPr>
          <w:b/>
          <w:bCs/>
          <w:sz w:val="24"/>
          <w:szCs w:val="24"/>
        </w:rPr>
        <w:t xml:space="preserve">work order classification </w:t>
      </w:r>
      <w:r w:rsidRPr="00C0245C">
        <w:rPr>
          <w:b/>
          <w:bCs/>
          <w:sz w:val="24"/>
          <w:szCs w:val="24"/>
        </w:rPr>
        <w:t>response variable</w:t>
      </w:r>
    </w:p>
    <w:p w14:paraId="67D979A2" w14:textId="77777777" w:rsidR="00287ED3" w:rsidRPr="00287ED3" w:rsidRDefault="00287ED3" w:rsidP="00287ED3">
      <w:pPr>
        <w:rPr>
          <w:sz w:val="24"/>
          <w:szCs w:val="24"/>
        </w:rPr>
      </w:pPr>
      <w:r w:rsidRPr="00287ED3">
        <w:rPr>
          <w:sz w:val="24"/>
          <w:szCs w:val="24"/>
        </w:rPr>
        <w:t>After alignment and joining the data, the response variable was created by assigning a binary class to areas with or without work orders during a particular period.</w:t>
      </w:r>
    </w:p>
    <w:p w14:paraId="40E66B6F" w14:textId="77777777" w:rsidR="003827D0" w:rsidRDefault="003827D0" w:rsidP="00287ED3">
      <w:pPr>
        <w:rPr>
          <w:b/>
          <w:bCs/>
          <w:sz w:val="24"/>
          <w:szCs w:val="24"/>
        </w:rPr>
      </w:pPr>
    </w:p>
    <w:p w14:paraId="1D1C2BCC" w14:textId="682725EA" w:rsidR="00287ED3" w:rsidRPr="003827D0" w:rsidRDefault="00287ED3" w:rsidP="00287ED3">
      <w:pPr>
        <w:rPr>
          <w:b/>
          <w:bCs/>
          <w:sz w:val="24"/>
          <w:szCs w:val="24"/>
        </w:rPr>
      </w:pPr>
      <w:r w:rsidRPr="003827D0">
        <w:rPr>
          <w:b/>
          <w:bCs/>
          <w:sz w:val="24"/>
          <w:szCs w:val="24"/>
        </w:rPr>
        <w:t>Balancing the data</w:t>
      </w:r>
    </w:p>
    <w:p w14:paraId="5CC8F2D2" w14:textId="77777777" w:rsidR="00287ED3" w:rsidRPr="00287ED3" w:rsidRDefault="00287ED3" w:rsidP="00287ED3">
      <w:pPr>
        <w:rPr>
          <w:sz w:val="24"/>
          <w:szCs w:val="24"/>
        </w:rPr>
      </w:pPr>
      <w:r w:rsidRPr="00287ED3">
        <w:rPr>
          <w:sz w:val="24"/>
          <w:szCs w:val="24"/>
        </w:rPr>
        <w:t>A down-sampling of data was done on track that did not undergo maintenance during the quarter succeeding TRC measurements.</w:t>
      </w:r>
    </w:p>
    <w:p w14:paraId="399EE883" w14:textId="77777777" w:rsidR="003827D0" w:rsidRDefault="003827D0" w:rsidP="00287ED3">
      <w:pPr>
        <w:rPr>
          <w:b/>
          <w:bCs/>
          <w:sz w:val="24"/>
          <w:szCs w:val="24"/>
        </w:rPr>
      </w:pPr>
    </w:p>
    <w:p w14:paraId="24184798" w14:textId="62B44A9A" w:rsidR="00287ED3" w:rsidRPr="003827D0" w:rsidRDefault="00287ED3" w:rsidP="00287ED3">
      <w:pPr>
        <w:rPr>
          <w:b/>
          <w:bCs/>
          <w:sz w:val="24"/>
          <w:szCs w:val="24"/>
        </w:rPr>
      </w:pPr>
      <w:r w:rsidRPr="003827D0">
        <w:rPr>
          <w:b/>
          <w:bCs/>
          <w:sz w:val="24"/>
          <w:szCs w:val="24"/>
        </w:rPr>
        <w:t>Train, test split with hold out data</w:t>
      </w:r>
    </w:p>
    <w:p w14:paraId="048A656A" w14:textId="7AF4690D" w:rsidR="005D68FE" w:rsidRDefault="00287ED3" w:rsidP="00287ED3">
      <w:pPr>
        <w:rPr>
          <w:sz w:val="24"/>
          <w:szCs w:val="24"/>
        </w:rPr>
      </w:pPr>
      <w:r w:rsidRPr="00287ED3">
        <w:rPr>
          <w:sz w:val="24"/>
          <w:szCs w:val="24"/>
        </w:rPr>
        <w:t>50% of data was partitioned for train and test, while a hold-out set comprising recordings made on: '2018-06-26', '2015-05-15', '2016-06-03', '2019-02-07' for C138, and all recordings for C195, were used to measure model accuracy. This hold-out set was designed to simulate engineers feeding new TRC data into the algorithm for predictions, as opposed to having a pre-balanced set of data.</w:t>
      </w:r>
    </w:p>
    <w:p w14:paraId="0D6F1F45" w14:textId="77777777" w:rsidR="00287ED3" w:rsidRDefault="00287ED3" w:rsidP="00287ED3">
      <w:pPr>
        <w:rPr>
          <w:sz w:val="24"/>
          <w:szCs w:val="24"/>
        </w:rPr>
      </w:pPr>
    </w:p>
    <w:p w14:paraId="0CC1BEC2" w14:textId="39B70803" w:rsidR="00A5518A" w:rsidRPr="00A5518A" w:rsidRDefault="00A5518A" w:rsidP="00A5518A">
      <w:pPr>
        <w:rPr>
          <w:b/>
          <w:bCs/>
          <w:sz w:val="24"/>
          <w:szCs w:val="24"/>
        </w:rPr>
      </w:pPr>
      <w:r w:rsidRPr="00A5518A">
        <w:rPr>
          <w:b/>
          <w:bCs/>
          <w:sz w:val="24"/>
          <w:szCs w:val="24"/>
        </w:rPr>
        <w:t>[A2.</w:t>
      </w:r>
      <w:r>
        <w:rPr>
          <w:b/>
          <w:bCs/>
          <w:sz w:val="24"/>
          <w:szCs w:val="24"/>
        </w:rPr>
        <w:t>2</w:t>
      </w:r>
      <w:r w:rsidRPr="00A5518A">
        <w:rPr>
          <w:b/>
          <w:bCs/>
          <w:sz w:val="24"/>
          <w:szCs w:val="24"/>
        </w:rPr>
        <w:t>] C139 data pre-processing</w:t>
      </w:r>
    </w:p>
    <w:p w14:paraId="7FBFDA2F" w14:textId="77777777" w:rsidR="00A5518A" w:rsidRPr="00A5518A" w:rsidRDefault="00A5518A" w:rsidP="00A5518A">
      <w:pPr>
        <w:rPr>
          <w:b/>
          <w:bCs/>
          <w:sz w:val="24"/>
          <w:szCs w:val="24"/>
        </w:rPr>
      </w:pPr>
      <w:r w:rsidRPr="00A5518A">
        <w:rPr>
          <w:b/>
          <w:bCs/>
          <w:sz w:val="24"/>
          <w:szCs w:val="24"/>
        </w:rPr>
        <w:t>Objective</w:t>
      </w:r>
    </w:p>
    <w:p w14:paraId="1A44F236" w14:textId="5ADF842B" w:rsidR="00101911" w:rsidRPr="00125AFA" w:rsidRDefault="00101911" w:rsidP="00101911">
      <w:pPr>
        <w:rPr>
          <w:rFonts w:cstheme="minorHAnsi"/>
          <w:sz w:val="24"/>
          <w:szCs w:val="24"/>
          <w:rPrChange w:id="646" w:author="Marcus Salouk" w:date="2019-11-25T09:09:00Z">
            <w:rPr>
              <w:rFonts w:ascii="Century Gothic" w:hAnsi="Century Gothic"/>
              <w:sz w:val="20"/>
              <w:szCs w:val="20"/>
            </w:rPr>
          </w:rPrChange>
        </w:rPr>
      </w:pPr>
      <w:r w:rsidRPr="00125AFA">
        <w:rPr>
          <w:rFonts w:cstheme="minorHAnsi"/>
          <w:sz w:val="24"/>
          <w:szCs w:val="24"/>
          <w:rPrChange w:id="647" w:author="Marcus Salouk" w:date="2019-11-25T09:09:00Z">
            <w:rPr>
              <w:rFonts w:ascii="Century Gothic" w:hAnsi="Century Gothic"/>
              <w:sz w:val="20"/>
              <w:szCs w:val="20"/>
            </w:rPr>
          </w:rPrChange>
        </w:rPr>
        <w:t>Key pre-processing actions included:</w:t>
      </w:r>
    </w:p>
    <w:tbl>
      <w:tblPr>
        <w:tblStyle w:val="TableGrid6"/>
        <w:tblW w:w="0" w:type="auto"/>
        <w:tblLook w:val="04A0" w:firstRow="1" w:lastRow="0" w:firstColumn="1" w:lastColumn="0" w:noHBand="0" w:noVBand="1"/>
      </w:tblPr>
      <w:tblGrid>
        <w:gridCol w:w="3681"/>
        <w:gridCol w:w="5335"/>
      </w:tblGrid>
      <w:tr w:rsidR="00101911" w:rsidRPr="00125AFA" w14:paraId="47CFEAAC" w14:textId="77777777" w:rsidTr="00B115D4">
        <w:tc>
          <w:tcPr>
            <w:tcW w:w="3681" w:type="dxa"/>
          </w:tcPr>
          <w:p w14:paraId="620CB970" w14:textId="77777777" w:rsidR="00101911" w:rsidRPr="00125AFA" w:rsidRDefault="00101911" w:rsidP="00FE60B8">
            <w:pPr>
              <w:numPr>
                <w:ilvl w:val="0"/>
                <w:numId w:val="36"/>
              </w:numPr>
              <w:spacing w:after="160" w:line="259" w:lineRule="auto"/>
              <w:contextualSpacing/>
              <w:rPr>
                <w:rFonts w:cstheme="minorHAnsi"/>
                <w:sz w:val="24"/>
                <w:szCs w:val="24"/>
                <w:rPrChange w:id="648" w:author="Marcus Salouk" w:date="2019-11-25T09:09:00Z">
                  <w:rPr>
                    <w:rFonts w:ascii="Century Gothic" w:hAnsi="Century Gothic"/>
                    <w:sz w:val="20"/>
                    <w:szCs w:val="20"/>
                  </w:rPr>
                </w:rPrChange>
              </w:rPr>
            </w:pPr>
            <w:r w:rsidRPr="00125AFA">
              <w:rPr>
                <w:rFonts w:cstheme="minorHAnsi"/>
                <w:sz w:val="24"/>
                <w:szCs w:val="24"/>
                <w:rPrChange w:id="649" w:author="Marcus Salouk" w:date="2019-11-25T09:09:00Z">
                  <w:rPr>
                    <w:rFonts w:ascii="Century Gothic" w:hAnsi="Century Gothic"/>
                    <w:sz w:val="20"/>
                    <w:szCs w:val="20"/>
                  </w:rPr>
                </w:rPrChange>
              </w:rPr>
              <w:t>Alignment of TRC datasets</w:t>
            </w:r>
          </w:p>
        </w:tc>
        <w:tc>
          <w:tcPr>
            <w:tcW w:w="5335" w:type="dxa"/>
          </w:tcPr>
          <w:p w14:paraId="1D32FAE5" w14:textId="2A74909C" w:rsidR="00101911" w:rsidRPr="00125AFA" w:rsidRDefault="00101911" w:rsidP="00101911">
            <w:pPr>
              <w:spacing w:after="160" w:line="259" w:lineRule="auto"/>
              <w:rPr>
                <w:rFonts w:cstheme="minorHAnsi"/>
                <w:sz w:val="24"/>
                <w:szCs w:val="24"/>
                <w:rPrChange w:id="650" w:author="Marcus Salouk" w:date="2019-11-25T09:09:00Z">
                  <w:rPr>
                    <w:rFonts w:ascii="Century Gothic" w:hAnsi="Century Gothic"/>
                    <w:sz w:val="20"/>
                    <w:szCs w:val="20"/>
                  </w:rPr>
                </w:rPrChange>
              </w:rPr>
            </w:pPr>
            <w:r w:rsidRPr="00125AFA">
              <w:rPr>
                <w:rFonts w:cstheme="minorHAnsi"/>
                <w:sz w:val="24"/>
                <w:szCs w:val="24"/>
                <w:rPrChange w:id="651" w:author="Marcus Salouk" w:date="2019-11-25T09:09:00Z">
                  <w:rPr>
                    <w:rFonts w:ascii="Century Gothic" w:hAnsi="Century Gothic"/>
                    <w:sz w:val="20"/>
                    <w:szCs w:val="20"/>
                  </w:rPr>
                </w:rPrChange>
              </w:rPr>
              <w:t>As described above for C138 and C195</w:t>
            </w:r>
          </w:p>
        </w:tc>
      </w:tr>
      <w:tr w:rsidR="00101911" w:rsidRPr="00125AFA" w14:paraId="007AAB15" w14:textId="77777777" w:rsidTr="00B115D4">
        <w:tc>
          <w:tcPr>
            <w:tcW w:w="3681" w:type="dxa"/>
          </w:tcPr>
          <w:p w14:paraId="0E6AAD44" w14:textId="77777777" w:rsidR="00101911" w:rsidRPr="00125AFA" w:rsidRDefault="00101911" w:rsidP="00FE60B8">
            <w:pPr>
              <w:numPr>
                <w:ilvl w:val="0"/>
                <w:numId w:val="36"/>
              </w:numPr>
              <w:spacing w:after="160" w:line="259" w:lineRule="auto"/>
              <w:contextualSpacing/>
              <w:rPr>
                <w:rFonts w:cstheme="minorHAnsi"/>
                <w:sz w:val="24"/>
                <w:szCs w:val="24"/>
                <w:rPrChange w:id="652" w:author="Marcus Salouk" w:date="2019-11-25T09:09:00Z">
                  <w:rPr>
                    <w:rFonts w:ascii="Century Gothic" w:hAnsi="Century Gothic"/>
                    <w:sz w:val="20"/>
                    <w:szCs w:val="20"/>
                  </w:rPr>
                </w:rPrChange>
              </w:rPr>
            </w:pPr>
            <w:r w:rsidRPr="00125AFA">
              <w:rPr>
                <w:rFonts w:cstheme="minorHAnsi"/>
                <w:sz w:val="24"/>
                <w:szCs w:val="24"/>
                <w:rPrChange w:id="653" w:author="Marcus Salouk" w:date="2019-11-25T09:09:00Z">
                  <w:rPr>
                    <w:rFonts w:ascii="Century Gothic" w:hAnsi="Century Gothic"/>
                    <w:sz w:val="20"/>
                    <w:szCs w:val="20"/>
                  </w:rPr>
                </w:rPrChange>
              </w:rPr>
              <w:t>Alignment of GPR to TRC</w:t>
            </w:r>
          </w:p>
        </w:tc>
        <w:tc>
          <w:tcPr>
            <w:tcW w:w="5335" w:type="dxa"/>
          </w:tcPr>
          <w:p w14:paraId="2D85C8F2" w14:textId="77777777" w:rsidR="00101911" w:rsidRPr="00125AFA" w:rsidRDefault="00101911" w:rsidP="00101911">
            <w:pPr>
              <w:spacing w:after="160" w:line="259" w:lineRule="auto"/>
              <w:rPr>
                <w:rFonts w:cstheme="minorHAnsi"/>
                <w:sz w:val="24"/>
                <w:szCs w:val="24"/>
                <w:rPrChange w:id="654" w:author="Marcus Salouk" w:date="2019-11-25T09:09:00Z">
                  <w:rPr>
                    <w:rFonts w:ascii="Century Gothic" w:hAnsi="Century Gothic"/>
                    <w:sz w:val="20"/>
                    <w:szCs w:val="20"/>
                  </w:rPr>
                </w:rPrChange>
              </w:rPr>
            </w:pPr>
            <w:r w:rsidRPr="00125AFA">
              <w:rPr>
                <w:rFonts w:cstheme="minorHAnsi"/>
                <w:sz w:val="24"/>
                <w:szCs w:val="24"/>
                <w:rPrChange w:id="655" w:author="Marcus Salouk" w:date="2019-11-25T09:09:00Z">
                  <w:rPr>
                    <w:rFonts w:ascii="Century Gothic" w:hAnsi="Century Gothic"/>
                    <w:sz w:val="20"/>
                    <w:szCs w:val="20"/>
                  </w:rPr>
                </w:rPrChange>
              </w:rPr>
              <w:t>using meterage measures</w:t>
            </w:r>
          </w:p>
        </w:tc>
      </w:tr>
      <w:tr w:rsidR="00101911" w:rsidRPr="00125AFA" w14:paraId="370563CD" w14:textId="77777777" w:rsidTr="00B115D4">
        <w:tc>
          <w:tcPr>
            <w:tcW w:w="3681" w:type="dxa"/>
          </w:tcPr>
          <w:p w14:paraId="7D01FCD2" w14:textId="77777777" w:rsidR="00101911" w:rsidRPr="00125AFA" w:rsidRDefault="00101911" w:rsidP="00FE60B8">
            <w:pPr>
              <w:numPr>
                <w:ilvl w:val="0"/>
                <w:numId w:val="36"/>
              </w:numPr>
              <w:spacing w:after="160" w:line="259" w:lineRule="auto"/>
              <w:contextualSpacing/>
              <w:rPr>
                <w:rFonts w:cstheme="minorHAnsi"/>
                <w:sz w:val="24"/>
                <w:szCs w:val="24"/>
                <w:rPrChange w:id="656" w:author="Marcus Salouk" w:date="2019-11-25T09:09:00Z">
                  <w:rPr>
                    <w:rFonts w:ascii="Century Gothic" w:hAnsi="Century Gothic"/>
                    <w:sz w:val="20"/>
                    <w:szCs w:val="20"/>
                  </w:rPr>
                </w:rPrChange>
              </w:rPr>
            </w:pPr>
            <w:r w:rsidRPr="00125AFA">
              <w:rPr>
                <w:rFonts w:cstheme="minorHAnsi"/>
                <w:sz w:val="24"/>
                <w:szCs w:val="24"/>
                <w:rPrChange w:id="657" w:author="Marcus Salouk" w:date="2019-11-25T09:09:00Z">
                  <w:rPr>
                    <w:rFonts w:ascii="Century Gothic" w:hAnsi="Century Gothic"/>
                    <w:sz w:val="20"/>
                    <w:szCs w:val="20"/>
                  </w:rPr>
                </w:rPrChange>
              </w:rPr>
              <w:t>Calculate standard deviations and the Combined metric</w:t>
            </w:r>
          </w:p>
        </w:tc>
        <w:tc>
          <w:tcPr>
            <w:tcW w:w="5335" w:type="dxa"/>
          </w:tcPr>
          <w:p w14:paraId="504D0D55" w14:textId="77777777" w:rsidR="00101911" w:rsidRPr="00125AFA" w:rsidRDefault="00101911" w:rsidP="00101911">
            <w:pPr>
              <w:spacing w:after="160" w:line="259" w:lineRule="auto"/>
              <w:rPr>
                <w:rFonts w:cstheme="minorHAnsi"/>
                <w:sz w:val="24"/>
                <w:szCs w:val="24"/>
                <w:rPrChange w:id="658" w:author="Marcus Salouk" w:date="2019-11-25T09:09:00Z">
                  <w:rPr>
                    <w:rFonts w:ascii="Century Gothic" w:hAnsi="Century Gothic"/>
                    <w:sz w:val="20"/>
                    <w:szCs w:val="20"/>
                  </w:rPr>
                </w:rPrChange>
              </w:rPr>
            </w:pPr>
            <w:r w:rsidRPr="00125AFA">
              <w:rPr>
                <w:rFonts w:cstheme="minorHAnsi"/>
                <w:sz w:val="24"/>
                <w:szCs w:val="24"/>
                <w:rPrChange w:id="659" w:author="Marcus Salouk" w:date="2019-11-25T09:09:00Z">
                  <w:rPr>
                    <w:rFonts w:ascii="Century Gothic" w:hAnsi="Century Gothic"/>
                    <w:sz w:val="20"/>
                    <w:szCs w:val="20"/>
                  </w:rPr>
                </w:rPrChange>
              </w:rPr>
              <w:t>across 20 metre sections of TRC measures</w:t>
            </w:r>
          </w:p>
        </w:tc>
      </w:tr>
      <w:tr w:rsidR="00101911" w:rsidRPr="00125AFA" w14:paraId="581B8089" w14:textId="77777777" w:rsidTr="00B115D4">
        <w:tc>
          <w:tcPr>
            <w:tcW w:w="3681" w:type="dxa"/>
          </w:tcPr>
          <w:p w14:paraId="64D274DB" w14:textId="77777777" w:rsidR="00101911" w:rsidRPr="00125AFA" w:rsidRDefault="00101911" w:rsidP="00FE60B8">
            <w:pPr>
              <w:numPr>
                <w:ilvl w:val="0"/>
                <w:numId w:val="36"/>
              </w:numPr>
              <w:spacing w:after="160" w:line="259" w:lineRule="auto"/>
              <w:contextualSpacing/>
              <w:rPr>
                <w:rFonts w:cstheme="minorHAnsi"/>
                <w:sz w:val="24"/>
                <w:szCs w:val="24"/>
                <w:rPrChange w:id="660" w:author="Marcus Salouk" w:date="2019-11-25T09:09:00Z">
                  <w:rPr>
                    <w:rFonts w:ascii="Century Gothic" w:hAnsi="Century Gothic"/>
                    <w:sz w:val="20"/>
                    <w:szCs w:val="20"/>
                  </w:rPr>
                </w:rPrChange>
              </w:rPr>
            </w:pPr>
            <w:r w:rsidRPr="00125AFA">
              <w:rPr>
                <w:rFonts w:cstheme="minorHAnsi"/>
                <w:sz w:val="24"/>
                <w:szCs w:val="24"/>
                <w:rPrChange w:id="661" w:author="Marcus Salouk" w:date="2019-11-25T09:09:00Z">
                  <w:rPr>
                    <w:rFonts w:ascii="Century Gothic" w:hAnsi="Century Gothic"/>
                    <w:sz w:val="20"/>
                    <w:szCs w:val="20"/>
                  </w:rPr>
                </w:rPrChange>
              </w:rPr>
              <w:t>Alignment of drainage points</w:t>
            </w:r>
          </w:p>
        </w:tc>
        <w:tc>
          <w:tcPr>
            <w:tcW w:w="5335" w:type="dxa"/>
          </w:tcPr>
          <w:p w14:paraId="78D9D70A" w14:textId="77777777" w:rsidR="00101911" w:rsidRPr="00125AFA" w:rsidRDefault="00101911" w:rsidP="00101911">
            <w:pPr>
              <w:spacing w:after="160" w:line="259" w:lineRule="auto"/>
              <w:rPr>
                <w:rFonts w:cstheme="minorHAnsi"/>
                <w:sz w:val="24"/>
                <w:szCs w:val="24"/>
                <w:rPrChange w:id="662" w:author="Marcus Salouk" w:date="2019-11-25T09:09:00Z">
                  <w:rPr>
                    <w:rFonts w:ascii="Century Gothic" w:hAnsi="Century Gothic"/>
                    <w:sz w:val="20"/>
                    <w:szCs w:val="20"/>
                  </w:rPr>
                </w:rPrChange>
              </w:rPr>
            </w:pPr>
            <w:r w:rsidRPr="00125AFA">
              <w:rPr>
                <w:rFonts w:cstheme="minorHAnsi"/>
                <w:sz w:val="24"/>
                <w:szCs w:val="24"/>
                <w:rPrChange w:id="663" w:author="Marcus Salouk" w:date="2019-11-25T09:09:00Z">
                  <w:rPr>
                    <w:rFonts w:ascii="Century Gothic" w:hAnsi="Century Gothic"/>
                    <w:sz w:val="20"/>
                    <w:szCs w:val="20"/>
                  </w:rPr>
                </w:rPrChange>
              </w:rPr>
              <w:t>using meterage measures</w:t>
            </w:r>
          </w:p>
        </w:tc>
      </w:tr>
      <w:tr w:rsidR="00101911" w:rsidRPr="00125AFA" w14:paraId="406E7A9C" w14:textId="77777777" w:rsidTr="00B115D4">
        <w:tc>
          <w:tcPr>
            <w:tcW w:w="3681" w:type="dxa"/>
          </w:tcPr>
          <w:p w14:paraId="321EE2CF" w14:textId="77777777" w:rsidR="00101911" w:rsidRPr="00125AFA" w:rsidRDefault="00101911" w:rsidP="00FE60B8">
            <w:pPr>
              <w:numPr>
                <w:ilvl w:val="0"/>
                <w:numId w:val="36"/>
              </w:numPr>
              <w:spacing w:after="160" w:line="259" w:lineRule="auto"/>
              <w:contextualSpacing/>
              <w:rPr>
                <w:rFonts w:cstheme="minorHAnsi"/>
                <w:sz w:val="24"/>
                <w:szCs w:val="24"/>
                <w:rPrChange w:id="664" w:author="Marcus Salouk" w:date="2019-11-25T09:09:00Z">
                  <w:rPr>
                    <w:rFonts w:ascii="Century Gothic" w:hAnsi="Century Gothic"/>
                    <w:sz w:val="20"/>
                    <w:szCs w:val="20"/>
                  </w:rPr>
                </w:rPrChange>
              </w:rPr>
            </w:pPr>
            <w:r w:rsidRPr="00125AFA">
              <w:rPr>
                <w:rFonts w:cstheme="minorHAnsi"/>
                <w:sz w:val="24"/>
                <w:szCs w:val="24"/>
                <w:rPrChange w:id="665" w:author="Marcus Salouk" w:date="2019-11-25T09:09:00Z">
                  <w:rPr>
                    <w:rFonts w:ascii="Century Gothic" w:hAnsi="Century Gothic"/>
                    <w:sz w:val="20"/>
                    <w:szCs w:val="20"/>
                  </w:rPr>
                </w:rPrChange>
              </w:rPr>
              <w:t>Train/test split</w:t>
            </w:r>
          </w:p>
        </w:tc>
        <w:tc>
          <w:tcPr>
            <w:tcW w:w="5335" w:type="dxa"/>
          </w:tcPr>
          <w:p w14:paraId="65EFED46" w14:textId="77777777" w:rsidR="00101911" w:rsidRPr="00125AFA" w:rsidRDefault="00101911" w:rsidP="00101911">
            <w:pPr>
              <w:spacing w:after="160" w:line="259" w:lineRule="auto"/>
              <w:rPr>
                <w:rFonts w:cstheme="minorHAnsi"/>
                <w:sz w:val="24"/>
                <w:szCs w:val="24"/>
                <w:rPrChange w:id="666" w:author="Marcus Salouk" w:date="2019-11-25T09:09:00Z">
                  <w:rPr>
                    <w:rFonts w:ascii="Century Gothic" w:hAnsi="Century Gothic"/>
                    <w:sz w:val="20"/>
                    <w:szCs w:val="20"/>
                  </w:rPr>
                </w:rPrChange>
              </w:rPr>
            </w:pPr>
            <w:r w:rsidRPr="00125AFA">
              <w:rPr>
                <w:rFonts w:cstheme="minorHAnsi"/>
                <w:sz w:val="24"/>
                <w:szCs w:val="24"/>
                <w:rPrChange w:id="667" w:author="Marcus Salouk" w:date="2019-11-25T09:09:00Z">
                  <w:rPr>
                    <w:rFonts w:ascii="Century Gothic" w:hAnsi="Century Gothic"/>
                    <w:sz w:val="20"/>
                    <w:szCs w:val="20"/>
                  </w:rPr>
                </w:rPrChange>
              </w:rPr>
              <w:t>the dataset was split into training (75%) and test (25%) sets</w:t>
            </w:r>
          </w:p>
        </w:tc>
      </w:tr>
      <w:tr w:rsidR="00101911" w:rsidRPr="00125AFA" w14:paraId="6C0D90ED" w14:textId="77777777" w:rsidTr="00B115D4">
        <w:tc>
          <w:tcPr>
            <w:tcW w:w="3681" w:type="dxa"/>
          </w:tcPr>
          <w:p w14:paraId="696286E4" w14:textId="77777777" w:rsidR="00101911" w:rsidRPr="00125AFA" w:rsidRDefault="00101911" w:rsidP="00FE60B8">
            <w:pPr>
              <w:numPr>
                <w:ilvl w:val="0"/>
                <w:numId w:val="36"/>
              </w:numPr>
              <w:spacing w:after="160" w:line="259" w:lineRule="auto"/>
              <w:contextualSpacing/>
              <w:rPr>
                <w:rFonts w:cstheme="minorHAnsi"/>
                <w:sz w:val="24"/>
                <w:szCs w:val="24"/>
                <w:rPrChange w:id="668" w:author="Marcus Salouk" w:date="2019-11-25T09:09:00Z">
                  <w:rPr>
                    <w:rFonts w:ascii="Century Gothic" w:hAnsi="Century Gothic"/>
                    <w:sz w:val="20"/>
                    <w:szCs w:val="20"/>
                  </w:rPr>
                </w:rPrChange>
              </w:rPr>
            </w:pPr>
            <w:r w:rsidRPr="00125AFA">
              <w:rPr>
                <w:rFonts w:cstheme="minorHAnsi"/>
                <w:sz w:val="24"/>
                <w:szCs w:val="24"/>
                <w:rPrChange w:id="669" w:author="Marcus Salouk" w:date="2019-11-25T09:09:00Z">
                  <w:rPr>
                    <w:rFonts w:ascii="Century Gothic" w:hAnsi="Century Gothic"/>
                    <w:sz w:val="20"/>
                    <w:szCs w:val="20"/>
                  </w:rPr>
                </w:rPrChange>
              </w:rPr>
              <w:t>Standardisation</w:t>
            </w:r>
          </w:p>
        </w:tc>
        <w:tc>
          <w:tcPr>
            <w:tcW w:w="5335" w:type="dxa"/>
          </w:tcPr>
          <w:p w14:paraId="03DDB8F7" w14:textId="77777777" w:rsidR="00101911" w:rsidRPr="00125AFA" w:rsidRDefault="00101911" w:rsidP="00101911">
            <w:pPr>
              <w:spacing w:after="160" w:line="259" w:lineRule="auto"/>
              <w:rPr>
                <w:rFonts w:cstheme="minorHAnsi"/>
                <w:sz w:val="24"/>
                <w:szCs w:val="24"/>
                <w:rPrChange w:id="670" w:author="Marcus Salouk" w:date="2019-11-25T09:09:00Z">
                  <w:rPr>
                    <w:rFonts w:ascii="Century Gothic" w:hAnsi="Century Gothic"/>
                    <w:sz w:val="20"/>
                    <w:szCs w:val="20"/>
                  </w:rPr>
                </w:rPrChange>
              </w:rPr>
            </w:pPr>
            <w:r w:rsidRPr="00125AFA">
              <w:rPr>
                <w:rFonts w:cstheme="minorHAnsi"/>
                <w:sz w:val="24"/>
                <w:szCs w:val="24"/>
                <w:rPrChange w:id="671" w:author="Marcus Salouk" w:date="2019-11-25T09:09:00Z">
                  <w:rPr>
                    <w:rFonts w:ascii="Century Gothic" w:hAnsi="Century Gothic"/>
                    <w:sz w:val="20"/>
                    <w:szCs w:val="20"/>
                  </w:rPr>
                </w:rPrChange>
              </w:rPr>
              <w:t>feature data was standardised to mean 0, standard deviation of 1 (as required by models such as K-NN and SVR)</w:t>
            </w:r>
          </w:p>
        </w:tc>
      </w:tr>
    </w:tbl>
    <w:p w14:paraId="5F7DD2F3" w14:textId="77777777" w:rsidR="00101911" w:rsidRPr="00125AFA" w:rsidRDefault="00101911" w:rsidP="00101911">
      <w:pPr>
        <w:rPr>
          <w:rFonts w:cstheme="minorHAnsi"/>
          <w:sz w:val="24"/>
          <w:szCs w:val="24"/>
          <w:rPrChange w:id="672" w:author="Marcus Salouk" w:date="2019-11-25T09:09:00Z">
            <w:rPr>
              <w:rFonts w:ascii="Century Gothic" w:hAnsi="Century Gothic"/>
              <w:sz w:val="20"/>
              <w:szCs w:val="20"/>
            </w:rPr>
          </w:rPrChange>
        </w:rPr>
      </w:pPr>
    </w:p>
    <w:p w14:paraId="3AB252E5" w14:textId="7C8F32A8" w:rsidR="005D68FE" w:rsidRPr="005D68FE" w:rsidDel="00833C99" w:rsidRDefault="005D68FE" w:rsidP="005D68FE">
      <w:pPr>
        <w:rPr>
          <w:del w:id="673" w:author="Marcus Salouk" w:date="2019-11-25T09:24:00Z"/>
          <w:sz w:val="24"/>
          <w:szCs w:val="24"/>
        </w:rPr>
      </w:pPr>
    </w:p>
    <w:p w14:paraId="51D01E7D" w14:textId="76CEF589" w:rsidR="005D68FE" w:rsidDel="00833C99" w:rsidRDefault="005D68FE">
      <w:pPr>
        <w:rPr>
          <w:del w:id="674" w:author="Marcus Salouk" w:date="2019-11-25T09:24:00Z"/>
          <w:rFonts w:eastAsiaTheme="minorEastAsia"/>
          <w:b/>
          <w:bCs/>
          <w:color w:val="222222"/>
          <w:sz w:val="32"/>
          <w:szCs w:val="32"/>
        </w:rPr>
      </w:pPr>
      <w:del w:id="675" w:author="Marcus Salouk" w:date="2019-11-25T09:24:00Z">
        <w:r w:rsidDel="00833C99">
          <w:rPr>
            <w:rFonts w:eastAsiaTheme="minorEastAsia"/>
            <w:b/>
            <w:bCs/>
            <w:color w:val="222222"/>
            <w:sz w:val="32"/>
            <w:szCs w:val="32"/>
          </w:rPr>
          <w:br w:type="page"/>
        </w:r>
      </w:del>
    </w:p>
    <w:p w14:paraId="39218561" w14:textId="5DE6A789" w:rsidR="006E0666" w:rsidRPr="008F3906" w:rsidRDefault="006E0666">
      <w:pPr>
        <w:rPr>
          <w:rFonts w:eastAsiaTheme="minorEastAsia"/>
          <w:b/>
          <w:bCs/>
          <w:color w:val="222222"/>
          <w:sz w:val="32"/>
          <w:szCs w:val="32"/>
        </w:rPr>
        <w:pPrChange w:id="676" w:author="Marcus Salouk" w:date="2019-11-25T09:24:00Z">
          <w:pPr>
            <w:pStyle w:val="Heading2"/>
          </w:pPr>
        </w:pPrChange>
      </w:pPr>
      <w:r w:rsidRPr="008F3906">
        <w:rPr>
          <w:rFonts w:eastAsiaTheme="minorEastAsia"/>
          <w:b/>
          <w:bCs/>
          <w:color w:val="222222"/>
          <w:sz w:val="32"/>
          <w:szCs w:val="32"/>
        </w:rPr>
        <w:t xml:space="preserve">Appendix </w:t>
      </w:r>
      <w:r>
        <w:rPr>
          <w:rFonts w:eastAsiaTheme="minorEastAsia"/>
          <w:b/>
          <w:bCs/>
          <w:color w:val="222222"/>
          <w:sz w:val="32"/>
          <w:szCs w:val="32"/>
        </w:rPr>
        <w:t>2</w:t>
      </w:r>
      <w:r w:rsidR="00F06A58">
        <w:rPr>
          <w:rFonts w:eastAsiaTheme="minorEastAsia"/>
          <w:b/>
          <w:bCs/>
          <w:color w:val="222222"/>
          <w:sz w:val="32"/>
          <w:szCs w:val="32"/>
        </w:rPr>
        <w:t xml:space="preserve"> – Machine Learning Regression Models</w:t>
      </w:r>
    </w:p>
    <w:p w14:paraId="224EB640" w14:textId="77777777" w:rsidR="00125AFA" w:rsidRDefault="00125AFA" w:rsidP="006E0666">
      <w:pPr>
        <w:pStyle w:val="Heading2"/>
        <w:rPr>
          <w:ins w:id="677" w:author="Marcus Salouk" w:date="2019-11-25T09:13:00Z"/>
          <w:rFonts w:asciiTheme="minorHAnsi" w:eastAsiaTheme="minorEastAsia" w:hAnsiTheme="minorHAnsi" w:cstheme="minorBidi"/>
          <w:b/>
          <w:bCs/>
          <w:color w:val="222222"/>
          <w:sz w:val="24"/>
          <w:szCs w:val="24"/>
        </w:rPr>
      </w:pPr>
    </w:p>
    <w:p w14:paraId="5F4EB1C3" w14:textId="7EB58F1B" w:rsidR="00125AFA" w:rsidRDefault="00125AFA" w:rsidP="00125AFA">
      <w:pPr>
        <w:pStyle w:val="Heading2"/>
        <w:rPr>
          <w:ins w:id="678" w:author="Marcus Salouk" w:date="2019-11-25T09:13:00Z"/>
          <w:rFonts w:asciiTheme="minorHAnsi" w:eastAsiaTheme="minorEastAsia" w:hAnsiTheme="minorHAnsi" w:cstheme="minorBidi"/>
          <w:b/>
          <w:bCs/>
          <w:color w:val="222222"/>
          <w:sz w:val="24"/>
          <w:szCs w:val="24"/>
        </w:rPr>
      </w:pPr>
      <w:ins w:id="679" w:author="Marcus Salouk" w:date="2019-11-25T09:13:00Z">
        <w:r>
          <w:rPr>
            <w:rFonts w:asciiTheme="minorHAnsi" w:eastAsiaTheme="minorEastAsia" w:hAnsiTheme="minorHAnsi" w:cstheme="minorBidi"/>
            <w:b/>
            <w:bCs/>
            <w:color w:val="222222"/>
            <w:sz w:val="24"/>
            <w:szCs w:val="24"/>
          </w:rPr>
          <w:t>Feature Engineering</w:t>
        </w:r>
      </w:ins>
    </w:p>
    <w:p w14:paraId="551916AC" w14:textId="77777777" w:rsidR="00125AFA" w:rsidRPr="008B4F65" w:rsidRDefault="00125AFA" w:rsidP="00125AFA">
      <w:pPr>
        <w:rPr>
          <w:ins w:id="680" w:author="Marcus Salouk" w:date="2019-11-25T09:13:00Z"/>
          <w:rFonts w:cstheme="minorHAnsi"/>
          <w:sz w:val="24"/>
          <w:szCs w:val="24"/>
        </w:rPr>
      </w:pPr>
      <w:commentRangeStart w:id="681"/>
      <w:ins w:id="682" w:author="Marcus Salouk" w:date="2019-11-25T09:13:00Z">
        <w:r w:rsidRPr="008B4F65">
          <w:rPr>
            <w:rFonts w:cstheme="minorHAnsi"/>
            <w:sz w:val="24"/>
            <w:szCs w:val="24"/>
          </w:rPr>
          <w:t>The features selected by the models are as follows:</w:t>
        </w:r>
      </w:ins>
    </w:p>
    <w:tbl>
      <w:tblPr>
        <w:tblStyle w:val="TableGrid2"/>
        <w:tblW w:w="0" w:type="auto"/>
        <w:tblLook w:val="04A0" w:firstRow="1" w:lastRow="0" w:firstColumn="1" w:lastColumn="0" w:noHBand="0" w:noVBand="1"/>
      </w:tblPr>
      <w:tblGrid>
        <w:gridCol w:w="3005"/>
        <w:gridCol w:w="3005"/>
        <w:gridCol w:w="3006"/>
      </w:tblGrid>
      <w:tr w:rsidR="00125AFA" w:rsidRPr="008B4F65" w14:paraId="6491E209" w14:textId="77777777" w:rsidTr="009E45B6">
        <w:trPr>
          <w:ins w:id="683" w:author="Marcus Salouk" w:date="2019-11-25T09:13:00Z"/>
        </w:trPr>
        <w:tc>
          <w:tcPr>
            <w:tcW w:w="3005" w:type="dxa"/>
            <w:shd w:val="clear" w:color="auto" w:fill="E7E6E6" w:themeFill="background2"/>
          </w:tcPr>
          <w:p w14:paraId="3E87A837" w14:textId="77777777" w:rsidR="00125AFA" w:rsidRPr="008B4F65" w:rsidRDefault="00125AFA" w:rsidP="009E45B6">
            <w:pPr>
              <w:spacing w:after="160" w:line="259" w:lineRule="auto"/>
              <w:jc w:val="center"/>
              <w:rPr>
                <w:ins w:id="684" w:author="Marcus Salouk" w:date="2019-11-25T09:13:00Z"/>
                <w:rFonts w:cstheme="minorHAnsi"/>
                <w:b/>
                <w:bCs/>
                <w:sz w:val="24"/>
                <w:szCs w:val="24"/>
              </w:rPr>
            </w:pPr>
            <w:ins w:id="685" w:author="Marcus Salouk" w:date="2019-11-25T09:13:00Z">
              <w:r w:rsidRPr="008B4F65">
                <w:rPr>
                  <w:rFonts w:cstheme="minorHAnsi"/>
                  <w:b/>
                  <w:bCs/>
                  <w:sz w:val="24"/>
                  <w:szCs w:val="24"/>
                </w:rPr>
                <w:t>Linear Regression (“OLS”)</w:t>
              </w:r>
            </w:ins>
          </w:p>
        </w:tc>
        <w:tc>
          <w:tcPr>
            <w:tcW w:w="3005" w:type="dxa"/>
            <w:shd w:val="clear" w:color="auto" w:fill="E7E6E6" w:themeFill="background2"/>
          </w:tcPr>
          <w:p w14:paraId="754D16C0" w14:textId="77777777" w:rsidR="00125AFA" w:rsidRPr="008B4F65" w:rsidRDefault="00125AFA" w:rsidP="009E45B6">
            <w:pPr>
              <w:spacing w:after="160" w:line="259" w:lineRule="auto"/>
              <w:jc w:val="center"/>
              <w:rPr>
                <w:ins w:id="686" w:author="Marcus Salouk" w:date="2019-11-25T09:13:00Z"/>
                <w:rFonts w:cstheme="minorHAnsi"/>
                <w:b/>
                <w:bCs/>
                <w:sz w:val="24"/>
                <w:szCs w:val="24"/>
              </w:rPr>
            </w:pPr>
            <w:ins w:id="687" w:author="Marcus Salouk" w:date="2019-11-25T09:13:00Z">
              <w:r w:rsidRPr="008B4F65">
                <w:rPr>
                  <w:rFonts w:cstheme="minorHAnsi"/>
                  <w:b/>
                  <w:bCs/>
                  <w:sz w:val="24"/>
                  <w:szCs w:val="24"/>
                </w:rPr>
                <w:t>LASSO alpha=0.01 (“20”)</w:t>
              </w:r>
            </w:ins>
          </w:p>
        </w:tc>
        <w:tc>
          <w:tcPr>
            <w:tcW w:w="3006" w:type="dxa"/>
            <w:shd w:val="clear" w:color="auto" w:fill="E7E6E6" w:themeFill="background2"/>
          </w:tcPr>
          <w:p w14:paraId="296EBC9C" w14:textId="77777777" w:rsidR="00125AFA" w:rsidRPr="008B4F65" w:rsidRDefault="00125AFA" w:rsidP="009E45B6">
            <w:pPr>
              <w:spacing w:after="160" w:line="259" w:lineRule="auto"/>
              <w:jc w:val="center"/>
              <w:rPr>
                <w:ins w:id="688" w:author="Marcus Salouk" w:date="2019-11-25T09:13:00Z"/>
                <w:rFonts w:cstheme="minorHAnsi"/>
                <w:b/>
                <w:bCs/>
                <w:sz w:val="24"/>
                <w:szCs w:val="24"/>
              </w:rPr>
            </w:pPr>
            <w:ins w:id="689" w:author="Marcus Salouk" w:date="2019-11-25T09:13:00Z">
              <w:r w:rsidRPr="008B4F65">
                <w:rPr>
                  <w:rFonts w:cstheme="minorHAnsi"/>
                  <w:b/>
                  <w:bCs/>
                  <w:sz w:val="24"/>
                  <w:szCs w:val="24"/>
                </w:rPr>
                <w:t>LASSO alpha=0.1</w:t>
              </w:r>
            </w:ins>
          </w:p>
          <w:p w14:paraId="18468610" w14:textId="77777777" w:rsidR="00125AFA" w:rsidRPr="008B4F65" w:rsidRDefault="00125AFA" w:rsidP="009E45B6">
            <w:pPr>
              <w:spacing w:after="160" w:line="259" w:lineRule="auto"/>
              <w:jc w:val="center"/>
              <w:rPr>
                <w:ins w:id="690" w:author="Marcus Salouk" w:date="2019-11-25T09:13:00Z"/>
                <w:rFonts w:cstheme="minorHAnsi"/>
                <w:b/>
                <w:bCs/>
                <w:sz w:val="24"/>
                <w:szCs w:val="24"/>
              </w:rPr>
            </w:pPr>
            <w:ins w:id="691" w:author="Marcus Salouk" w:date="2019-11-25T09:13:00Z">
              <w:r w:rsidRPr="008B4F65">
                <w:rPr>
                  <w:rFonts w:cstheme="minorHAnsi"/>
                  <w:b/>
                  <w:bCs/>
                  <w:sz w:val="24"/>
                  <w:szCs w:val="24"/>
                </w:rPr>
                <w:t>(“9”)</w:t>
              </w:r>
            </w:ins>
          </w:p>
        </w:tc>
      </w:tr>
      <w:tr w:rsidR="00125AFA" w:rsidRPr="008B4F65" w14:paraId="4CDE2C8E" w14:textId="77777777" w:rsidTr="009E45B6">
        <w:trPr>
          <w:ins w:id="692" w:author="Marcus Salouk" w:date="2019-11-25T09:13:00Z"/>
        </w:trPr>
        <w:tc>
          <w:tcPr>
            <w:tcW w:w="3005" w:type="dxa"/>
          </w:tcPr>
          <w:tbl>
            <w:tblPr>
              <w:tblW w:w="2040" w:type="dxa"/>
              <w:tblLook w:val="04A0" w:firstRow="1" w:lastRow="0" w:firstColumn="1" w:lastColumn="0" w:noHBand="0" w:noVBand="1"/>
            </w:tblPr>
            <w:tblGrid>
              <w:gridCol w:w="2053"/>
            </w:tblGrid>
            <w:tr w:rsidR="00125AFA" w:rsidRPr="008B4F65" w14:paraId="56D352F1" w14:textId="77777777" w:rsidTr="009E45B6">
              <w:trPr>
                <w:trHeight w:val="264"/>
                <w:ins w:id="693" w:author="Marcus Salouk" w:date="2019-11-25T09:13:00Z"/>
              </w:trPr>
              <w:tc>
                <w:tcPr>
                  <w:tcW w:w="2040" w:type="dxa"/>
                  <w:tcBorders>
                    <w:top w:val="nil"/>
                    <w:left w:val="nil"/>
                    <w:bottom w:val="nil"/>
                    <w:right w:val="nil"/>
                  </w:tcBorders>
                  <w:shd w:val="clear" w:color="auto" w:fill="auto"/>
                  <w:noWrap/>
                  <w:vAlign w:val="bottom"/>
                  <w:hideMark/>
                </w:tcPr>
                <w:p w14:paraId="4B996563" w14:textId="77777777" w:rsidR="00125AFA" w:rsidRPr="008B4F65" w:rsidRDefault="00125AFA" w:rsidP="009E45B6">
                  <w:pPr>
                    <w:spacing w:after="0" w:line="240" w:lineRule="auto"/>
                    <w:rPr>
                      <w:ins w:id="694" w:author="Marcus Salouk" w:date="2019-11-25T09:13:00Z"/>
                      <w:rFonts w:eastAsia="Times New Roman" w:cstheme="minorHAnsi"/>
                      <w:color w:val="000000"/>
                      <w:lang w:eastAsia="en-AU"/>
                    </w:rPr>
                  </w:pPr>
                  <w:proofErr w:type="spellStart"/>
                  <w:ins w:id="695" w:author="Marcus Salouk" w:date="2019-11-25T09:13:00Z">
                    <w:r w:rsidRPr="008B4F65">
                      <w:rPr>
                        <w:rFonts w:eastAsia="Times New Roman" w:cstheme="minorHAnsi"/>
                        <w:color w:val="000000"/>
                        <w:lang w:eastAsia="en-AU"/>
                      </w:rPr>
                      <w:t>BDMCentre</w:t>
                    </w:r>
                    <w:proofErr w:type="spellEnd"/>
                    <w:r w:rsidRPr="008B4F65">
                      <w:rPr>
                        <w:rFonts w:eastAsia="Times New Roman" w:cstheme="minorHAnsi"/>
                        <w:color w:val="000000"/>
                        <w:lang w:eastAsia="en-AU"/>
                      </w:rPr>
                      <w:t xml:space="preserve"> </w:t>
                    </w:r>
                  </w:ins>
                </w:p>
              </w:tc>
            </w:tr>
            <w:tr w:rsidR="00125AFA" w:rsidRPr="008B4F65" w14:paraId="1F131ED8" w14:textId="77777777" w:rsidTr="009E45B6">
              <w:trPr>
                <w:trHeight w:val="264"/>
                <w:ins w:id="696" w:author="Marcus Salouk" w:date="2019-11-25T09:13:00Z"/>
              </w:trPr>
              <w:tc>
                <w:tcPr>
                  <w:tcW w:w="2040" w:type="dxa"/>
                  <w:tcBorders>
                    <w:top w:val="nil"/>
                    <w:left w:val="nil"/>
                    <w:bottom w:val="nil"/>
                    <w:right w:val="nil"/>
                  </w:tcBorders>
                  <w:shd w:val="clear" w:color="auto" w:fill="auto"/>
                  <w:noWrap/>
                  <w:vAlign w:val="bottom"/>
                  <w:hideMark/>
                </w:tcPr>
                <w:p w14:paraId="0421C870" w14:textId="77777777" w:rsidR="00125AFA" w:rsidRPr="008B4F65" w:rsidRDefault="00125AFA" w:rsidP="009E45B6">
                  <w:pPr>
                    <w:spacing w:after="0" w:line="240" w:lineRule="auto"/>
                    <w:rPr>
                      <w:ins w:id="697" w:author="Marcus Salouk" w:date="2019-11-25T09:13:00Z"/>
                      <w:rFonts w:eastAsia="Times New Roman" w:cstheme="minorHAnsi"/>
                      <w:color w:val="000000"/>
                      <w:lang w:eastAsia="en-AU"/>
                    </w:rPr>
                  </w:pPr>
                  <w:proofErr w:type="spellStart"/>
                  <w:ins w:id="698" w:author="Marcus Salouk" w:date="2019-11-25T09:13:00Z">
                    <w:r w:rsidRPr="008B4F65">
                      <w:rPr>
                        <w:rFonts w:eastAsia="Times New Roman" w:cstheme="minorHAnsi"/>
                        <w:color w:val="000000"/>
                        <w:lang w:eastAsia="en-AU"/>
                      </w:rPr>
                      <w:t>BDMRight</w:t>
                    </w:r>
                    <w:proofErr w:type="spellEnd"/>
                    <w:r w:rsidRPr="008B4F65">
                      <w:rPr>
                        <w:rFonts w:eastAsia="Times New Roman" w:cstheme="minorHAnsi"/>
                        <w:color w:val="000000"/>
                        <w:lang w:eastAsia="en-AU"/>
                      </w:rPr>
                      <w:t xml:space="preserve"> </w:t>
                    </w:r>
                  </w:ins>
                </w:p>
              </w:tc>
            </w:tr>
            <w:tr w:rsidR="00125AFA" w:rsidRPr="008B4F65" w14:paraId="155D959E" w14:textId="77777777" w:rsidTr="009E45B6">
              <w:trPr>
                <w:trHeight w:val="264"/>
                <w:ins w:id="699" w:author="Marcus Salouk" w:date="2019-11-25T09:13:00Z"/>
              </w:trPr>
              <w:tc>
                <w:tcPr>
                  <w:tcW w:w="2040" w:type="dxa"/>
                  <w:tcBorders>
                    <w:top w:val="nil"/>
                    <w:left w:val="nil"/>
                    <w:bottom w:val="nil"/>
                    <w:right w:val="nil"/>
                  </w:tcBorders>
                  <w:shd w:val="clear" w:color="auto" w:fill="auto"/>
                  <w:noWrap/>
                  <w:vAlign w:val="bottom"/>
                  <w:hideMark/>
                </w:tcPr>
                <w:p w14:paraId="3B931A1D" w14:textId="77777777" w:rsidR="00125AFA" w:rsidRPr="008B4F65" w:rsidRDefault="00125AFA" w:rsidP="009E45B6">
                  <w:pPr>
                    <w:spacing w:after="0" w:line="240" w:lineRule="auto"/>
                    <w:rPr>
                      <w:ins w:id="700" w:author="Marcus Salouk" w:date="2019-11-25T09:13:00Z"/>
                      <w:rFonts w:eastAsia="Times New Roman" w:cstheme="minorHAnsi"/>
                      <w:color w:val="000000"/>
                      <w:lang w:eastAsia="en-AU"/>
                    </w:rPr>
                  </w:pPr>
                  <w:proofErr w:type="spellStart"/>
                  <w:ins w:id="701" w:author="Marcus Salouk" w:date="2019-11-25T09:13:00Z">
                    <w:r w:rsidRPr="008B4F65">
                      <w:rPr>
                        <w:rFonts w:eastAsia="Times New Roman" w:cstheme="minorHAnsi"/>
                        <w:color w:val="000000"/>
                        <w:lang w:eastAsia="en-AU"/>
                      </w:rPr>
                      <w:t>BVMCentreCategory</w:t>
                    </w:r>
                    <w:proofErr w:type="spellEnd"/>
                    <w:r w:rsidRPr="008B4F65">
                      <w:rPr>
                        <w:rFonts w:eastAsia="Times New Roman" w:cstheme="minorHAnsi"/>
                        <w:color w:val="000000"/>
                        <w:lang w:eastAsia="en-AU"/>
                      </w:rPr>
                      <w:t xml:space="preserve"> </w:t>
                    </w:r>
                  </w:ins>
                </w:p>
              </w:tc>
            </w:tr>
            <w:tr w:rsidR="00125AFA" w:rsidRPr="008B4F65" w14:paraId="6625FFC9" w14:textId="77777777" w:rsidTr="009E45B6">
              <w:trPr>
                <w:trHeight w:val="264"/>
                <w:ins w:id="702" w:author="Marcus Salouk" w:date="2019-11-25T09:13:00Z"/>
              </w:trPr>
              <w:tc>
                <w:tcPr>
                  <w:tcW w:w="2040" w:type="dxa"/>
                  <w:tcBorders>
                    <w:top w:val="nil"/>
                    <w:left w:val="nil"/>
                    <w:bottom w:val="nil"/>
                    <w:right w:val="nil"/>
                  </w:tcBorders>
                  <w:shd w:val="clear" w:color="auto" w:fill="auto"/>
                  <w:noWrap/>
                  <w:vAlign w:val="bottom"/>
                  <w:hideMark/>
                </w:tcPr>
                <w:p w14:paraId="42418206" w14:textId="77777777" w:rsidR="00125AFA" w:rsidRPr="008B4F65" w:rsidRDefault="00125AFA" w:rsidP="009E45B6">
                  <w:pPr>
                    <w:spacing w:after="0" w:line="240" w:lineRule="auto"/>
                    <w:rPr>
                      <w:ins w:id="703" w:author="Marcus Salouk" w:date="2019-11-25T09:13:00Z"/>
                      <w:rFonts w:eastAsia="Times New Roman" w:cstheme="minorHAnsi"/>
                      <w:color w:val="000000"/>
                      <w:lang w:eastAsia="en-AU"/>
                    </w:rPr>
                  </w:pPr>
                  <w:proofErr w:type="spellStart"/>
                  <w:ins w:id="704" w:author="Marcus Salouk" w:date="2019-11-25T09:13:00Z">
                    <w:r w:rsidRPr="008B4F65">
                      <w:rPr>
                        <w:rFonts w:eastAsia="Times New Roman" w:cstheme="minorHAnsi"/>
                        <w:color w:val="000000"/>
                        <w:lang w:eastAsia="en-AU"/>
                      </w:rPr>
                      <w:t>BVMCentreVolume</w:t>
                    </w:r>
                    <w:proofErr w:type="spellEnd"/>
                    <w:r w:rsidRPr="008B4F65">
                      <w:rPr>
                        <w:rFonts w:eastAsia="Times New Roman" w:cstheme="minorHAnsi"/>
                        <w:color w:val="000000"/>
                        <w:lang w:eastAsia="en-AU"/>
                      </w:rPr>
                      <w:t xml:space="preserve"> </w:t>
                    </w:r>
                  </w:ins>
                </w:p>
              </w:tc>
            </w:tr>
            <w:tr w:rsidR="00125AFA" w:rsidRPr="008B4F65" w14:paraId="61246561" w14:textId="77777777" w:rsidTr="009E45B6">
              <w:trPr>
                <w:trHeight w:val="264"/>
                <w:ins w:id="705" w:author="Marcus Salouk" w:date="2019-11-25T09:13:00Z"/>
              </w:trPr>
              <w:tc>
                <w:tcPr>
                  <w:tcW w:w="2040" w:type="dxa"/>
                  <w:tcBorders>
                    <w:top w:val="nil"/>
                    <w:left w:val="nil"/>
                    <w:bottom w:val="nil"/>
                    <w:right w:val="nil"/>
                  </w:tcBorders>
                  <w:shd w:val="clear" w:color="000000" w:fill="FFFF00"/>
                  <w:noWrap/>
                  <w:vAlign w:val="bottom"/>
                  <w:hideMark/>
                </w:tcPr>
                <w:p w14:paraId="5AD2B987" w14:textId="77777777" w:rsidR="00125AFA" w:rsidRPr="008B4F65" w:rsidRDefault="00125AFA" w:rsidP="009E45B6">
                  <w:pPr>
                    <w:spacing w:after="0" w:line="240" w:lineRule="auto"/>
                    <w:rPr>
                      <w:ins w:id="706" w:author="Marcus Salouk" w:date="2019-11-25T09:13:00Z"/>
                      <w:rFonts w:eastAsia="Times New Roman" w:cstheme="minorHAnsi"/>
                      <w:color w:val="000000"/>
                      <w:lang w:eastAsia="en-AU"/>
                    </w:rPr>
                  </w:pPr>
                  <w:proofErr w:type="spellStart"/>
                  <w:ins w:id="707" w:author="Marcus Salouk" w:date="2019-11-25T09:13:00Z">
                    <w:r w:rsidRPr="008B4F65">
                      <w:rPr>
                        <w:rFonts w:eastAsia="Times New Roman" w:cstheme="minorHAnsi"/>
                        <w:color w:val="000000"/>
                        <w:lang w:eastAsia="en-AU"/>
                      </w:rPr>
                      <w:t>BVMLeftCategory</w:t>
                    </w:r>
                    <w:proofErr w:type="spellEnd"/>
                    <w:r w:rsidRPr="008B4F65">
                      <w:rPr>
                        <w:rFonts w:eastAsia="Times New Roman" w:cstheme="minorHAnsi"/>
                        <w:color w:val="000000"/>
                        <w:lang w:eastAsia="en-AU"/>
                      </w:rPr>
                      <w:t xml:space="preserve"> </w:t>
                    </w:r>
                  </w:ins>
                </w:p>
              </w:tc>
            </w:tr>
            <w:tr w:rsidR="00125AFA" w:rsidRPr="008B4F65" w14:paraId="066E3732" w14:textId="77777777" w:rsidTr="009E45B6">
              <w:trPr>
                <w:trHeight w:val="264"/>
                <w:ins w:id="708" w:author="Marcus Salouk" w:date="2019-11-25T09:13:00Z"/>
              </w:trPr>
              <w:tc>
                <w:tcPr>
                  <w:tcW w:w="2040" w:type="dxa"/>
                  <w:tcBorders>
                    <w:top w:val="nil"/>
                    <w:left w:val="nil"/>
                    <w:bottom w:val="nil"/>
                    <w:right w:val="nil"/>
                  </w:tcBorders>
                  <w:shd w:val="clear" w:color="000000" w:fill="FFFF00"/>
                  <w:noWrap/>
                  <w:vAlign w:val="bottom"/>
                  <w:hideMark/>
                </w:tcPr>
                <w:p w14:paraId="4C52254F" w14:textId="77777777" w:rsidR="00125AFA" w:rsidRPr="008B4F65" w:rsidRDefault="00125AFA" w:rsidP="009E45B6">
                  <w:pPr>
                    <w:spacing w:after="0" w:line="240" w:lineRule="auto"/>
                    <w:rPr>
                      <w:ins w:id="709" w:author="Marcus Salouk" w:date="2019-11-25T09:13:00Z"/>
                      <w:rFonts w:eastAsia="Times New Roman" w:cstheme="minorHAnsi"/>
                      <w:color w:val="000000"/>
                      <w:lang w:eastAsia="en-AU"/>
                    </w:rPr>
                  </w:pPr>
                  <w:proofErr w:type="spellStart"/>
                  <w:ins w:id="710" w:author="Marcus Salouk" w:date="2019-11-25T09:13:00Z">
                    <w:r w:rsidRPr="008B4F65">
                      <w:rPr>
                        <w:rFonts w:eastAsia="Times New Roman" w:cstheme="minorHAnsi"/>
                        <w:color w:val="000000"/>
                        <w:lang w:eastAsia="en-AU"/>
                      </w:rPr>
                      <w:t>BVMRightCategory</w:t>
                    </w:r>
                    <w:proofErr w:type="spellEnd"/>
                    <w:r w:rsidRPr="008B4F65">
                      <w:rPr>
                        <w:rFonts w:eastAsia="Times New Roman" w:cstheme="minorHAnsi"/>
                        <w:color w:val="000000"/>
                        <w:lang w:eastAsia="en-AU"/>
                      </w:rPr>
                      <w:t xml:space="preserve"> </w:t>
                    </w:r>
                  </w:ins>
                </w:p>
              </w:tc>
            </w:tr>
            <w:tr w:rsidR="00125AFA" w:rsidRPr="008B4F65" w14:paraId="66834EA0" w14:textId="77777777" w:rsidTr="009E45B6">
              <w:trPr>
                <w:trHeight w:val="264"/>
                <w:ins w:id="711" w:author="Marcus Salouk" w:date="2019-11-25T09:13:00Z"/>
              </w:trPr>
              <w:tc>
                <w:tcPr>
                  <w:tcW w:w="2040" w:type="dxa"/>
                  <w:tcBorders>
                    <w:top w:val="nil"/>
                    <w:left w:val="nil"/>
                    <w:bottom w:val="nil"/>
                    <w:right w:val="nil"/>
                  </w:tcBorders>
                  <w:shd w:val="clear" w:color="auto" w:fill="auto"/>
                  <w:noWrap/>
                  <w:vAlign w:val="bottom"/>
                  <w:hideMark/>
                </w:tcPr>
                <w:p w14:paraId="4D48376E" w14:textId="77777777" w:rsidR="00125AFA" w:rsidRPr="008B4F65" w:rsidRDefault="00125AFA" w:rsidP="009E45B6">
                  <w:pPr>
                    <w:spacing w:after="0" w:line="240" w:lineRule="auto"/>
                    <w:rPr>
                      <w:ins w:id="712" w:author="Marcus Salouk" w:date="2019-11-25T09:13:00Z"/>
                      <w:rFonts w:eastAsia="Times New Roman" w:cstheme="minorHAnsi"/>
                      <w:color w:val="000000"/>
                      <w:lang w:eastAsia="en-AU"/>
                    </w:rPr>
                  </w:pPr>
                  <w:ins w:id="713" w:author="Marcus Salouk" w:date="2019-11-25T09:13:00Z">
                    <w:r w:rsidRPr="008B4F65">
                      <w:rPr>
                        <w:rFonts w:eastAsia="Times New Roman" w:cstheme="minorHAnsi"/>
                        <w:color w:val="000000"/>
                        <w:lang w:eastAsia="en-AU"/>
                      </w:rPr>
                      <w:t xml:space="preserve">Drainage </w:t>
                    </w:r>
                  </w:ins>
                </w:p>
              </w:tc>
            </w:tr>
            <w:tr w:rsidR="00125AFA" w:rsidRPr="008B4F65" w14:paraId="118F5801" w14:textId="77777777" w:rsidTr="009E45B6">
              <w:trPr>
                <w:trHeight w:val="264"/>
                <w:ins w:id="714" w:author="Marcus Salouk" w:date="2019-11-25T09:13:00Z"/>
              </w:trPr>
              <w:tc>
                <w:tcPr>
                  <w:tcW w:w="2040" w:type="dxa"/>
                  <w:tcBorders>
                    <w:top w:val="nil"/>
                    <w:left w:val="nil"/>
                    <w:bottom w:val="nil"/>
                    <w:right w:val="nil"/>
                  </w:tcBorders>
                  <w:shd w:val="clear" w:color="000000" w:fill="FFFF00"/>
                  <w:noWrap/>
                  <w:vAlign w:val="bottom"/>
                  <w:hideMark/>
                </w:tcPr>
                <w:p w14:paraId="566C3DE5" w14:textId="77777777" w:rsidR="00125AFA" w:rsidRPr="008B4F65" w:rsidRDefault="00125AFA" w:rsidP="009E45B6">
                  <w:pPr>
                    <w:spacing w:after="0" w:line="240" w:lineRule="auto"/>
                    <w:rPr>
                      <w:ins w:id="715" w:author="Marcus Salouk" w:date="2019-11-25T09:13:00Z"/>
                      <w:rFonts w:eastAsia="Times New Roman" w:cstheme="minorHAnsi"/>
                      <w:color w:val="000000"/>
                      <w:lang w:eastAsia="en-AU"/>
                    </w:rPr>
                  </w:pPr>
                  <w:proofErr w:type="spellStart"/>
                  <w:ins w:id="716" w:author="Marcus Salouk" w:date="2019-11-25T09:13:00Z">
                    <w:r w:rsidRPr="008B4F65">
                      <w:rPr>
                        <w:rFonts w:eastAsia="Times New Roman" w:cstheme="minorHAnsi"/>
                        <w:color w:val="000000"/>
                        <w:lang w:eastAsia="en-AU"/>
                      </w:rPr>
                      <w:t>LRICentre</w:t>
                    </w:r>
                    <w:proofErr w:type="spellEnd"/>
                    <w:r w:rsidRPr="008B4F65">
                      <w:rPr>
                        <w:rFonts w:eastAsia="Times New Roman" w:cstheme="minorHAnsi"/>
                        <w:color w:val="000000"/>
                        <w:lang w:eastAsia="en-AU"/>
                      </w:rPr>
                      <w:t xml:space="preserve"> </w:t>
                    </w:r>
                  </w:ins>
                </w:p>
              </w:tc>
            </w:tr>
            <w:tr w:rsidR="00125AFA" w:rsidRPr="008B4F65" w14:paraId="1EF35B5D" w14:textId="77777777" w:rsidTr="009E45B6">
              <w:trPr>
                <w:trHeight w:val="264"/>
                <w:ins w:id="717" w:author="Marcus Salouk" w:date="2019-11-25T09:13:00Z"/>
              </w:trPr>
              <w:tc>
                <w:tcPr>
                  <w:tcW w:w="2040" w:type="dxa"/>
                  <w:tcBorders>
                    <w:top w:val="nil"/>
                    <w:left w:val="nil"/>
                    <w:bottom w:val="nil"/>
                    <w:right w:val="nil"/>
                  </w:tcBorders>
                  <w:shd w:val="clear" w:color="000000" w:fill="FFFF00"/>
                  <w:noWrap/>
                  <w:vAlign w:val="bottom"/>
                  <w:hideMark/>
                </w:tcPr>
                <w:p w14:paraId="432FE1B9" w14:textId="77777777" w:rsidR="00125AFA" w:rsidRPr="008B4F65" w:rsidRDefault="00125AFA" w:rsidP="009E45B6">
                  <w:pPr>
                    <w:spacing w:after="0" w:line="240" w:lineRule="auto"/>
                    <w:rPr>
                      <w:ins w:id="718" w:author="Marcus Salouk" w:date="2019-11-25T09:13:00Z"/>
                      <w:rFonts w:eastAsia="Times New Roman" w:cstheme="minorHAnsi"/>
                      <w:color w:val="000000"/>
                      <w:lang w:eastAsia="en-AU"/>
                    </w:rPr>
                  </w:pPr>
                  <w:proofErr w:type="spellStart"/>
                  <w:ins w:id="719" w:author="Marcus Salouk" w:date="2019-11-25T09:13:00Z">
                    <w:r w:rsidRPr="008B4F65">
                      <w:rPr>
                        <w:rFonts w:eastAsia="Times New Roman" w:cstheme="minorHAnsi"/>
                        <w:color w:val="000000"/>
                        <w:lang w:eastAsia="en-AU"/>
                      </w:rPr>
                      <w:t>LRILeft</w:t>
                    </w:r>
                    <w:proofErr w:type="spellEnd"/>
                    <w:r w:rsidRPr="008B4F65">
                      <w:rPr>
                        <w:rFonts w:eastAsia="Times New Roman" w:cstheme="minorHAnsi"/>
                        <w:color w:val="000000"/>
                        <w:lang w:eastAsia="en-AU"/>
                      </w:rPr>
                      <w:t xml:space="preserve"> </w:t>
                    </w:r>
                  </w:ins>
                </w:p>
              </w:tc>
            </w:tr>
            <w:tr w:rsidR="00125AFA" w:rsidRPr="008B4F65" w14:paraId="4573B7C9" w14:textId="77777777" w:rsidTr="009E45B6">
              <w:trPr>
                <w:trHeight w:val="264"/>
                <w:ins w:id="720" w:author="Marcus Salouk" w:date="2019-11-25T09:13:00Z"/>
              </w:trPr>
              <w:tc>
                <w:tcPr>
                  <w:tcW w:w="2040" w:type="dxa"/>
                  <w:tcBorders>
                    <w:top w:val="nil"/>
                    <w:left w:val="nil"/>
                    <w:bottom w:val="nil"/>
                    <w:right w:val="nil"/>
                  </w:tcBorders>
                  <w:shd w:val="clear" w:color="000000" w:fill="FFFF00"/>
                  <w:noWrap/>
                  <w:vAlign w:val="bottom"/>
                  <w:hideMark/>
                </w:tcPr>
                <w:p w14:paraId="7904BA80" w14:textId="77777777" w:rsidR="00125AFA" w:rsidRPr="008B4F65" w:rsidRDefault="00125AFA" w:rsidP="009E45B6">
                  <w:pPr>
                    <w:spacing w:after="0" w:line="240" w:lineRule="auto"/>
                    <w:rPr>
                      <w:ins w:id="721" w:author="Marcus Salouk" w:date="2019-11-25T09:13:00Z"/>
                      <w:rFonts w:eastAsia="Times New Roman" w:cstheme="minorHAnsi"/>
                      <w:color w:val="000000"/>
                      <w:lang w:eastAsia="en-AU"/>
                    </w:rPr>
                  </w:pPr>
                  <w:ins w:id="722" w:author="Marcus Salouk" w:date="2019-11-25T09:13:00Z">
                    <w:r w:rsidRPr="008B4F65">
                      <w:rPr>
                        <w:rFonts w:eastAsia="Times New Roman" w:cstheme="minorHAnsi"/>
                        <w:color w:val="000000"/>
                        <w:lang w:eastAsia="en-AU"/>
                      </w:rPr>
                      <w:t xml:space="preserve">SDTopLeft1 </w:t>
                    </w:r>
                  </w:ins>
                </w:p>
              </w:tc>
            </w:tr>
            <w:tr w:rsidR="00125AFA" w:rsidRPr="008B4F65" w14:paraId="5A8C8536" w14:textId="77777777" w:rsidTr="009E45B6">
              <w:trPr>
                <w:trHeight w:val="264"/>
                <w:ins w:id="723" w:author="Marcus Salouk" w:date="2019-11-25T09:13:00Z"/>
              </w:trPr>
              <w:tc>
                <w:tcPr>
                  <w:tcW w:w="2040" w:type="dxa"/>
                  <w:tcBorders>
                    <w:top w:val="nil"/>
                    <w:left w:val="nil"/>
                    <w:bottom w:val="nil"/>
                    <w:right w:val="nil"/>
                  </w:tcBorders>
                  <w:shd w:val="clear" w:color="000000" w:fill="FFFF00"/>
                  <w:noWrap/>
                  <w:vAlign w:val="bottom"/>
                  <w:hideMark/>
                </w:tcPr>
                <w:p w14:paraId="035E7A75" w14:textId="77777777" w:rsidR="00125AFA" w:rsidRPr="008B4F65" w:rsidRDefault="00125AFA" w:rsidP="009E45B6">
                  <w:pPr>
                    <w:spacing w:after="0" w:line="240" w:lineRule="auto"/>
                    <w:rPr>
                      <w:ins w:id="724" w:author="Marcus Salouk" w:date="2019-11-25T09:13:00Z"/>
                      <w:rFonts w:eastAsia="Times New Roman" w:cstheme="minorHAnsi"/>
                      <w:color w:val="000000"/>
                      <w:lang w:eastAsia="en-AU"/>
                    </w:rPr>
                  </w:pPr>
                  <w:ins w:id="725" w:author="Marcus Salouk" w:date="2019-11-25T09:13:00Z">
                    <w:r w:rsidRPr="008B4F65">
                      <w:rPr>
                        <w:rFonts w:eastAsia="Times New Roman" w:cstheme="minorHAnsi"/>
                        <w:color w:val="000000"/>
                        <w:lang w:eastAsia="en-AU"/>
                      </w:rPr>
                      <w:t xml:space="preserve">SDTopLeft2 </w:t>
                    </w:r>
                  </w:ins>
                </w:p>
              </w:tc>
            </w:tr>
            <w:tr w:rsidR="00125AFA" w:rsidRPr="008B4F65" w14:paraId="2218F0BE" w14:textId="77777777" w:rsidTr="009E45B6">
              <w:trPr>
                <w:trHeight w:val="264"/>
                <w:ins w:id="726" w:author="Marcus Salouk" w:date="2019-11-25T09:13:00Z"/>
              </w:trPr>
              <w:tc>
                <w:tcPr>
                  <w:tcW w:w="2040" w:type="dxa"/>
                  <w:tcBorders>
                    <w:top w:val="nil"/>
                    <w:left w:val="nil"/>
                    <w:bottom w:val="nil"/>
                    <w:right w:val="nil"/>
                  </w:tcBorders>
                  <w:shd w:val="clear" w:color="000000" w:fill="92D050"/>
                  <w:noWrap/>
                  <w:vAlign w:val="bottom"/>
                  <w:hideMark/>
                </w:tcPr>
                <w:p w14:paraId="5BDF56FC" w14:textId="77777777" w:rsidR="00125AFA" w:rsidRPr="008B4F65" w:rsidRDefault="00125AFA" w:rsidP="009E45B6">
                  <w:pPr>
                    <w:spacing w:after="0" w:line="240" w:lineRule="auto"/>
                    <w:rPr>
                      <w:ins w:id="727" w:author="Marcus Salouk" w:date="2019-11-25T09:13:00Z"/>
                      <w:rFonts w:eastAsia="Times New Roman" w:cstheme="minorHAnsi"/>
                      <w:color w:val="000000"/>
                      <w:lang w:eastAsia="en-AU"/>
                    </w:rPr>
                  </w:pPr>
                  <w:ins w:id="728" w:author="Marcus Salouk" w:date="2019-11-25T09:13:00Z">
                    <w:r w:rsidRPr="008B4F65">
                      <w:rPr>
                        <w:rFonts w:eastAsia="Times New Roman" w:cstheme="minorHAnsi"/>
                        <w:color w:val="000000"/>
                        <w:lang w:eastAsia="en-AU"/>
                      </w:rPr>
                      <w:t xml:space="preserve">SDTopLeft3 </w:t>
                    </w:r>
                  </w:ins>
                </w:p>
              </w:tc>
            </w:tr>
            <w:tr w:rsidR="00125AFA" w:rsidRPr="008B4F65" w14:paraId="5791C771" w14:textId="77777777" w:rsidTr="009E45B6">
              <w:trPr>
                <w:trHeight w:val="264"/>
                <w:ins w:id="729" w:author="Marcus Salouk" w:date="2019-11-25T09:13:00Z"/>
              </w:trPr>
              <w:tc>
                <w:tcPr>
                  <w:tcW w:w="2040" w:type="dxa"/>
                  <w:tcBorders>
                    <w:top w:val="nil"/>
                    <w:left w:val="nil"/>
                    <w:bottom w:val="nil"/>
                    <w:right w:val="nil"/>
                  </w:tcBorders>
                  <w:shd w:val="clear" w:color="auto" w:fill="auto"/>
                  <w:noWrap/>
                  <w:vAlign w:val="bottom"/>
                  <w:hideMark/>
                </w:tcPr>
                <w:p w14:paraId="31D871C8" w14:textId="77777777" w:rsidR="00125AFA" w:rsidRPr="008B4F65" w:rsidRDefault="00125AFA" w:rsidP="009E45B6">
                  <w:pPr>
                    <w:spacing w:after="0" w:line="240" w:lineRule="auto"/>
                    <w:rPr>
                      <w:ins w:id="730" w:author="Marcus Salouk" w:date="2019-11-25T09:13:00Z"/>
                      <w:rFonts w:eastAsia="Times New Roman" w:cstheme="minorHAnsi"/>
                      <w:color w:val="000000"/>
                      <w:lang w:eastAsia="en-AU"/>
                    </w:rPr>
                  </w:pPr>
                  <w:ins w:id="731" w:author="Marcus Salouk" w:date="2019-11-25T09:13:00Z">
                    <w:r w:rsidRPr="008B4F65">
                      <w:rPr>
                        <w:rFonts w:eastAsia="Times New Roman" w:cstheme="minorHAnsi"/>
                        <w:color w:val="000000"/>
                        <w:lang w:eastAsia="en-AU"/>
                      </w:rPr>
                      <w:t xml:space="preserve">SDTopRight2 </w:t>
                    </w:r>
                  </w:ins>
                </w:p>
              </w:tc>
            </w:tr>
            <w:tr w:rsidR="00125AFA" w:rsidRPr="008B4F65" w14:paraId="3DD403B0" w14:textId="77777777" w:rsidTr="009E45B6">
              <w:trPr>
                <w:trHeight w:val="264"/>
                <w:ins w:id="732" w:author="Marcus Salouk" w:date="2019-11-25T09:13:00Z"/>
              </w:trPr>
              <w:tc>
                <w:tcPr>
                  <w:tcW w:w="2040" w:type="dxa"/>
                  <w:tcBorders>
                    <w:top w:val="nil"/>
                    <w:left w:val="nil"/>
                    <w:bottom w:val="nil"/>
                    <w:right w:val="nil"/>
                  </w:tcBorders>
                  <w:shd w:val="clear" w:color="000000" w:fill="92D050"/>
                  <w:noWrap/>
                  <w:vAlign w:val="bottom"/>
                  <w:hideMark/>
                </w:tcPr>
                <w:p w14:paraId="0E9D2653" w14:textId="77777777" w:rsidR="00125AFA" w:rsidRPr="008B4F65" w:rsidRDefault="00125AFA" w:rsidP="009E45B6">
                  <w:pPr>
                    <w:spacing w:after="0" w:line="240" w:lineRule="auto"/>
                    <w:rPr>
                      <w:ins w:id="733" w:author="Marcus Salouk" w:date="2019-11-25T09:13:00Z"/>
                      <w:rFonts w:eastAsia="Times New Roman" w:cstheme="minorHAnsi"/>
                      <w:color w:val="000000"/>
                      <w:lang w:eastAsia="en-AU"/>
                    </w:rPr>
                  </w:pPr>
                  <w:ins w:id="734" w:author="Marcus Salouk" w:date="2019-11-25T09:13:00Z">
                    <w:r w:rsidRPr="008B4F65">
                      <w:rPr>
                        <w:rFonts w:eastAsia="Times New Roman" w:cstheme="minorHAnsi"/>
                        <w:color w:val="000000"/>
                        <w:lang w:eastAsia="en-AU"/>
                      </w:rPr>
                      <w:t xml:space="preserve">SDTopRight3 </w:t>
                    </w:r>
                  </w:ins>
                </w:p>
              </w:tc>
            </w:tr>
            <w:tr w:rsidR="00125AFA" w:rsidRPr="008B4F65" w14:paraId="1709D0F0" w14:textId="77777777" w:rsidTr="009E45B6">
              <w:trPr>
                <w:trHeight w:val="264"/>
                <w:ins w:id="735" w:author="Marcus Salouk" w:date="2019-11-25T09:13:00Z"/>
              </w:trPr>
              <w:tc>
                <w:tcPr>
                  <w:tcW w:w="2040" w:type="dxa"/>
                  <w:tcBorders>
                    <w:top w:val="nil"/>
                    <w:left w:val="nil"/>
                    <w:bottom w:val="nil"/>
                    <w:right w:val="nil"/>
                  </w:tcBorders>
                  <w:shd w:val="clear" w:color="000000" w:fill="92D050"/>
                  <w:noWrap/>
                  <w:vAlign w:val="bottom"/>
                  <w:hideMark/>
                </w:tcPr>
                <w:p w14:paraId="099E3FFF" w14:textId="77777777" w:rsidR="00125AFA" w:rsidRPr="008B4F65" w:rsidRDefault="00125AFA" w:rsidP="009E45B6">
                  <w:pPr>
                    <w:spacing w:after="0" w:line="240" w:lineRule="auto"/>
                    <w:rPr>
                      <w:ins w:id="736" w:author="Marcus Salouk" w:date="2019-11-25T09:13:00Z"/>
                      <w:rFonts w:eastAsia="Times New Roman" w:cstheme="minorHAnsi"/>
                      <w:color w:val="000000"/>
                      <w:lang w:eastAsia="en-AU"/>
                    </w:rPr>
                  </w:pPr>
                  <w:ins w:id="737" w:author="Marcus Salouk" w:date="2019-11-25T09:13:00Z">
                    <w:r w:rsidRPr="008B4F65">
                      <w:rPr>
                        <w:rFonts w:eastAsia="Times New Roman" w:cstheme="minorHAnsi"/>
                        <w:color w:val="000000"/>
                        <w:lang w:eastAsia="en-AU"/>
                      </w:rPr>
                      <w:t xml:space="preserve">SDTwist103 </w:t>
                    </w:r>
                  </w:ins>
                </w:p>
              </w:tc>
            </w:tr>
            <w:tr w:rsidR="00125AFA" w:rsidRPr="008B4F65" w14:paraId="3A9F1A11" w14:textId="77777777" w:rsidTr="009E45B6">
              <w:trPr>
                <w:trHeight w:val="264"/>
                <w:ins w:id="738" w:author="Marcus Salouk" w:date="2019-11-25T09:13:00Z"/>
              </w:trPr>
              <w:tc>
                <w:tcPr>
                  <w:tcW w:w="2040" w:type="dxa"/>
                  <w:tcBorders>
                    <w:top w:val="nil"/>
                    <w:left w:val="nil"/>
                    <w:bottom w:val="nil"/>
                    <w:right w:val="nil"/>
                  </w:tcBorders>
                  <w:shd w:val="clear" w:color="000000" w:fill="92D050"/>
                  <w:noWrap/>
                  <w:vAlign w:val="bottom"/>
                  <w:hideMark/>
                </w:tcPr>
                <w:p w14:paraId="6EA13C9C" w14:textId="77777777" w:rsidR="00125AFA" w:rsidRPr="008B4F65" w:rsidRDefault="00125AFA" w:rsidP="009E45B6">
                  <w:pPr>
                    <w:spacing w:after="0" w:line="240" w:lineRule="auto"/>
                    <w:rPr>
                      <w:ins w:id="739" w:author="Marcus Salouk" w:date="2019-11-25T09:13:00Z"/>
                      <w:rFonts w:eastAsia="Times New Roman" w:cstheme="minorHAnsi"/>
                      <w:color w:val="000000"/>
                      <w:lang w:eastAsia="en-AU"/>
                    </w:rPr>
                  </w:pPr>
                  <w:ins w:id="740" w:author="Marcus Salouk" w:date="2019-11-25T09:13:00Z">
                    <w:r w:rsidRPr="008B4F65">
                      <w:rPr>
                        <w:rFonts w:eastAsia="Times New Roman" w:cstheme="minorHAnsi"/>
                        <w:color w:val="000000"/>
                        <w:lang w:eastAsia="en-AU"/>
                      </w:rPr>
                      <w:t xml:space="preserve">SDTwist33 </w:t>
                    </w:r>
                  </w:ins>
                </w:p>
              </w:tc>
            </w:tr>
            <w:tr w:rsidR="00125AFA" w:rsidRPr="008B4F65" w14:paraId="1D065632" w14:textId="77777777" w:rsidTr="009E45B6">
              <w:trPr>
                <w:trHeight w:val="264"/>
                <w:ins w:id="741" w:author="Marcus Salouk" w:date="2019-11-25T09:13:00Z"/>
              </w:trPr>
              <w:tc>
                <w:tcPr>
                  <w:tcW w:w="2040" w:type="dxa"/>
                  <w:tcBorders>
                    <w:top w:val="nil"/>
                    <w:left w:val="nil"/>
                    <w:bottom w:val="nil"/>
                    <w:right w:val="nil"/>
                  </w:tcBorders>
                  <w:shd w:val="clear" w:color="000000" w:fill="FFFF00"/>
                  <w:noWrap/>
                  <w:vAlign w:val="bottom"/>
                  <w:hideMark/>
                </w:tcPr>
                <w:p w14:paraId="04B7DF83" w14:textId="77777777" w:rsidR="00125AFA" w:rsidRPr="008B4F65" w:rsidRDefault="00125AFA" w:rsidP="009E45B6">
                  <w:pPr>
                    <w:spacing w:after="0" w:line="240" w:lineRule="auto"/>
                    <w:rPr>
                      <w:ins w:id="742" w:author="Marcus Salouk" w:date="2019-11-25T09:13:00Z"/>
                      <w:rFonts w:eastAsia="Times New Roman" w:cstheme="minorHAnsi"/>
                      <w:color w:val="000000"/>
                      <w:lang w:eastAsia="en-AU"/>
                    </w:rPr>
                  </w:pPr>
                  <w:ins w:id="743" w:author="Marcus Salouk" w:date="2019-11-25T09:13:00Z">
                    <w:r w:rsidRPr="008B4F65">
                      <w:rPr>
                        <w:rFonts w:eastAsia="Times New Roman" w:cstheme="minorHAnsi"/>
                        <w:color w:val="000000"/>
                        <w:lang w:eastAsia="en-AU"/>
                      </w:rPr>
                      <w:t xml:space="preserve">SDVersL3 </w:t>
                    </w:r>
                  </w:ins>
                </w:p>
              </w:tc>
            </w:tr>
            <w:tr w:rsidR="00125AFA" w:rsidRPr="008B4F65" w14:paraId="13A2E7F5" w14:textId="77777777" w:rsidTr="009E45B6">
              <w:trPr>
                <w:trHeight w:val="264"/>
                <w:ins w:id="744" w:author="Marcus Salouk" w:date="2019-11-25T09:13:00Z"/>
              </w:trPr>
              <w:tc>
                <w:tcPr>
                  <w:tcW w:w="2040" w:type="dxa"/>
                  <w:tcBorders>
                    <w:top w:val="nil"/>
                    <w:left w:val="nil"/>
                    <w:bottom w:val="nil"/>
                    <w:right w:val="nil"/>
                  </w:tcBorders>
                  <w:shd w:val="clear" w:color="auto" w:fill="auto"/>
                  <w:noWrap/>
                  <w:vAlign w:val="bottom"/>
                  <w:hideMark/>
                </w:tcPr>
                <w:p w14:paraId="17257915" w14:textId="77777777" w:rsidR="00125AFA" w:rsidRPr="008B4F65" w:rsidRDefault="00125AFA" w:rsidP="009E45B6">
                  <w:pPr>
                    <w:spacing w:after="0" w:line="240" w:lineRule="auto"/>
                    <w:rPr>
                      <w:ins w:id="745" w:author="Marcus Salouk" w:date="2019-11-25T09:13:00Z"/>
                      <w:rFonts w:eastAsia="Times New Roman" w:cstheme="minorHAnsi"/>
                      <w:color w:val="000000"/>
                      <w:lang w:eastAsia="en-AU"/>
                    </w:rPr>
                  </w:pPr>
                  <w:ins w:id="746" w:author="Marcus Salouk" w:date="2019-11-25T09:13:00Z">
                    <w:r w:rsidRPr="008B4F65">
                      <w:rPr>
                        <w:rFonts w:eastAsia="Times New Roman" w:cstheme="minorHAnsi"/>
                        <w:color w:val="000000"/>
                        <w:lang w:eastAsia="en-AU"/>
                      </w:rPr>
                      <w:t>SDVersR3</w:t>
                    </w:r>
                  </w:ins>
                </w:p>
              </w:tc>
            </w:tr>
            <w:tr w:rsidR="00125AFA" w:rsidRPr="008B4F65" w14:paraId="5CDC035A" w14:textId="77777777" w:rsidTr="009E45B6">
              <w:trPr>
                <w:trHeight w:val="264"/>
                <w:ins w:id="747" w:author="Marcus Salouk" w:date="2019-11-25T09:13:00Z"/>
              </w:trPr>
              <w:tc>
                <w:tcPr>
                  <w:tcW w:w="2040" w:type="dxa"/>
                  <w:tcBorders>
                    <w:top w:val="nil"/>
                    <w:left w:val="nil"/>
                    <w:bottom w:val="nil"/>
                    <w:right w:val="nil"/>
                  </w:tcBorders>
                  <w:shd w:val="clear" w:color="000000" w:fill="FFFF00"/>
                  <w:noWrap/>
                  <w:vAlign w:val="bottom"/>
                  <w:hideMark/>
                </w:tcPr>
                <w:p w14:paraId="6BA966DC" w14:textId="77777777" w:rsidR="00125AFA" w:rsidRPr="008B4F65" w:rsidRDefault="00125AFA" w:rsidP="009E45B6">
                  <w:pPr>
                    <w:spacing w:after="0" w:line="240" w:lineRule="auto"/>
                    <w:rPr>
                      <w:ins w:id="748" w:author="Marcus Salouk" w:date="2019-11-25T09:13:00Z"/>
                      <w:rFonts w:eastAsia="Times New Roman" w:cstheme="minorHAnsi"/>
                      <w:color w:val="000000"/>
                      <w:lang w:eastAsia="en-AU"/>
                    </w:rPr>
                  </w:pPr>
                  <w:proofErr w:type="spellStart"/>
                  <w:ins w:id="749" w:author="Marcus Salouk" w:date="2019-11-25T09:13:00Z">
                    <w:r w:rsidRPr="008B4F65">
                      <w:rPr>
                        <w:rFonts w:eastAsia="Times New Roman" w:cstheme="minorHAnsi"/>
                        <w:color w:val="000000"/>
                        <w:lang w:eastAsia="en-AU"/>
                      </w:rPr>
                      <w:t>TDILeft</w:t>
                    </w:r>
                    <w:proofErr w:type="spellEnd"/>
                    <w:r w:rsidRPr="008B4F65">
                      <w:rPr>
                        <w:rFonts w:eastAsia="Times New Roman" w:cstheme="minorHAnsi"/>
                        <w:color w:val="000000"/>
                        <w:lang w:eastAsia="en-AU"/>
                      </w:rPr>
                      <w:t xml:space="preserve"> </w:t>
                    </w:r>
                  </w:ins>
                </w:p>
              </w:tc>
            </w:tr>
          </w:tbl>
          <w:p w14:paraId="7F79703A" w14:textId="77777777" w:rsidR="00125AFA" w:rsidRPr="008B4F65" w:rsidRDefault="00125AFA" w:rsidP="009E45B6">
            <w:pPr>
              <w:spacing w:after="160" w:line="259" w:lineRule="auto"/>
              <w:rPr>
                <w:ins w:id="750" w:author="Marcus Salouk" w:date="2019-11-25T09:13:00Z"/>
                <w:rFonts w:cstheme="minorHAnsi"/>
              </w:rPr>
            </w:pPr>
          </w:p>
        </w:tc>
        <w:tc>
          <w:tcPr>
            <w:tcW w:w="3005" w:type="dxa"/>
          </w:tcPr>
          <w:tbl>
            <w:tblPr>
              <w:tblW w:w="1820" w:type="dxa"/>
              <w:tblLook w:val="04A0" w:firstRow="1" w:lastRow="0" w:firstColumn="1" w:lastColumn="0" w:noHBand="0" w:noVBand="1"/>
            </w:tblPr>
            <w:tblGrid>
              <w:gridCol w:w="1914"/>
            </w:tblGrid>
            <w:tr w:rsidR="00125AFA" w:rsidRPr="008B4F65" w14:paraId="7A2796A7" w14:textId="77777777" w:rsidTr="009E45B6">
              <w:trPr>
                <w:trHeight w:val="264"/>
                <w:ins w:id="751" w:author="Marcus Salouk" w:date="2019-11-25T09:13:00Z"/>
              </w:trPr>
              <w:tc>
                <w:tcPr>
                  <w:tcW w:w="1820" w:type="dxa"/>
                  <w:tcBorders>
                    <w:top w:val="nil"/>
                    <w:left w:val="nil"/>
                    <w:bottom w:val="nil"/>
                    <w:right w:val="nil"/>
                  </w:tcBorders>
                  <w:shd w:val="clear" w:color="auto" w:fill="auto"/>
                  <w:noWrap/>
                  <w:vAlign w:val="center"/>
                  <w:hideMark/>
                </w:tcPr>
                <w:p w14:paraId="70D36DC8" w14:textId="77777777" w:rsidR="00125AFA" w:rsidRPr="008B4F65" w:rsidRDefault="00125AFA" w:rsidP="009E45B6">
                  <w:pPr>
                    <w:spacing w:after="0" w:line="240" w:lineRule="auto"/>
                    <w:rPr>
                      <w:ins w:id="752" w:author="Marcus Salouk" w:date="2019-11-25T09:13:00Z"/>
                      <w:rFonts w:eastAsia="Times New Roman" w:cstheme="minorHAnsi"/>
                      <w:color w:val="000000"/>
                      <w:lang w:eastAsia="en-AU"/>
                    </w:rPr>
                  </w:pPr>
                  <w:proofErr w:type="spellStart"/>
                  <w:ins w:id="753" w:author="Marcus Salouk" w:date="2019-11-25T09:13:00Z">
                    <w:r w:rsidRPr="008B4F65">
                      <w:rPr>
                        <w:rFonts w:eastAsia="Times New Roman" w:cstheme="minorHAnsi"/>
                        <w:color w:val="000000"/>
                        <w:lang w:eastAsia="en-AU"/>
                      </w:rPr>
                      <w:t>BTILeft</w:t>
                    </w:r>
                    <w:proofErr w:type="spellEnd"/>
                  </w:ins>
                </w:p>
              </w:tc>
            </w:tr>
            <w:tr w:rsidR="00125AFA" w:rsidRPr="008B4F65" w14:paraId="2656D78F" w14:textId="77777777" w:rsidTr="009E45B6">
              <w:trPr>
                <w:trHeight w:val="264"/>
                <w:ins w:id="754" w:author="Marcus Salouk" w:date="2019-11-25T09:13:00Z"/>
              </w:trPr>
              <w:tc>
                <w:tcPr>
                  <w:tcW w:w="1820" w:type="dxa"/>
                  <w:tcBorders>
                    <w:top w:val="nil"/>
                    <w:left w:val="nil"/>
                    <w:bottom w:val="nil"/>
                    <w:right w:val="nil"/>
                  </w:tcBorders>
                  <w:shd w:val="clear" w:color="000000" w:fill="FFFF00"/>
                  <w:noWrap/>
                  <w:vAlign w:val="center"/>
                  <w:hideMark/>
                </w:tcPr>
                <w:p w14:paraId="5BCB6E64" w14:textId="77777777" w:rsidR="00125AFA" w:rsidRPr="008B4F65" w:rsidRDefault="00125AFA" w:rsidP="009E45B6">
                  <w:pPr>
                    <w:spacing w:after="0" w:line="240" w:lineRule="auto"/>
                    <w:rPr>
                      <w:ins w:id="755" w:author="Marcus Salouk" w:date="2019-11-25T09:13:00Z"/>
                      <w:rFonts w:eastAsia="Times New Roman" w:cstheme="minorHAnsi"/>
                      <w:color w:val="000000"/>
                      <w:lang w:eastAsia="en-AU"/>
                    </w:rPr>
                  </w:pPr>
                  <w:proofErr w:type="spellStart"/>
                  <w:ins w:id="756" w:author="Marcus Salouk" w:date="2019-11-25T09:13:00Z">
                    <w:r w:rsidRPr="008B4F65">
                      <w:rPr>
                        <w:rFonts w:eastAsia="Times New Roman" w:cstheme="minorHAnsi"/>
                        <w:color w:val="000000"/>
                        <w:lang w:eastAsia="en-AU"/>
                      </w:rPr>
                      <w:t>BVMLeftCategory</w:t>
                    </w:r>
                    <w:proofErr w:type="spellEnd"/>
                  </w:ins>
                </w:p>
              </w:tc>
            </w:tr>
            <w:tr w:rsidR="00125AFA" w:rsidRPr="008B4F65" w14:paraId="299A7905" w14:textId="77777777" w:rsidTr="009E45B6">
              <w:trPr>
                <w:trHeight w:val="264"/>
                <w:ins w:id="757" w:author="Marcus Salouk" w:date="2019-11-25T09:13:00Z"/>
              </w:trPr>
              <w:tc>
                <w:tcPr>
                  <w:tcW w:w="1820" w:type="dxa"/>
                  <w:tcBorders>
                    <w:top w:val="nil"/>
                    <w:left w:val="nil"/>
                    <w:bottom w:val="nil"/>
                    <w:right w:val="nil"/>
                  </w:tcBorders>
                  <w:shd w:val="clear" w:color="auto" w:fill="auto"/>
                  <w:noWrap/>
                  <w:vAlign w:val="center"/>
                  <w:hideMark/>
                </w:tcPr>
                <w:p w14:paraId="6C984BA2" w14:textId="77777777" w:rsidR="00125AFA" w:rsidRPr="008B4F65" w:rsidRDefault="00125AFA" w:rsidP="009E45B6">
                  <w:pPr>
                    <w:spacing w:after="0" w:line="240" w:lineRule="auto"/>
                    <w:rPr>
                      <w:ins w:id="758" w:author="Marcus Salouk" w:date="2019-11-25T09:13:00Z"/>
                      <w:rFonts w:eastAsia="Times New Roman" w:cstheme="minorHAnsi"/>
                      <w:color w:val="000000"/>
                      <w:lang w:eastAsia="en-AU"/>
                    </w:rPr>
                  </w:pPr>
                  <w:proofErr w:type="spellStart"/>
                  <w:ins w:id="759" w:author="Marcus Salouk" w:date="2019-11-25T09:13:00Z">
                    <w:r w:rsidRPr="008B4F65">
                      <w:rPr>
                        <w:rFonts w:eastAsia="Times New Roman" w:cstheme="minorHAnsi"/>
                        <w:color w:val="000000"/>
                        <w:lang w:eastAsia="en-AU"/>
                      </w:rPr>
                      <w:t>BVMLeftVolume</w:t>
                    </w:r>
                    <w:proofErr w:type="spellEnd"/>
                  </w:ins>
                </w:p>
              </w:tc>
            </w:tr>
            <w:tr w:rsidR="00125AFA" w:rsidRPr="008B4F65" w14:paraId="6BB90AC2" w14:textId="77777777" w:rsidTr="009E45B6">
              <w:trPr>
                <w:trHeight w:val="264"/>
                <w:ins w:id="760" w:author="Marcus Salouk" w:date="2019-11-25T09:13:00Z"/>
              </w:trPr>
              <w:tc>
                <w:tcPr>
                  <w:tcW w:w="1820" w:type="dxa"/>
                  <w:tcBorders>
                    <w:top w:val="nil"/>
                    <w:left w:val="nil"/>
                    <w:bottom w:val="nil"/>
                    <w:right w:val="nil"/>
                  </w:tcBorders>
                  <w:shd w:val="clear" w:color="000000" w:fill="FFFF00"/>
                  <w:noWrap/>
                  <w:vAlign w:val="center"/>
                  <w:hideMark/>
                </w:tcPr>
                <w:p w14:paraId="26216F56" w14:textId="77777777" w:rsidR="00125AFA" w:rsidRPr="008B4F65" w:rsidRDefault="00125AFA" w:rsidP="009E45B6">
                  <w:pPr>
                    <w:spacing w:after="0" w:line="240" w:lineRule="auto"/>
                    <w:rPr>
                      <w:ins w:id="761" w:author="Marcus Salouk" w:date="2019-11-25T09:13:00Z"/>
                      <w:rFonts w:eastAsia="Times New Roman" w:cstheme="minorHAnsi"/>
                      <w:color w:val="000000"/>
                      <w:lang w:eastAsia="en-AU"/>
                    </w:rPr>
                  </w:pPr>
                  <w:proofErr w:type="spellStart"/>
                  <w:ins w:id="762" w:author="Marcus Salouk" w:date="2019-11-25T09:13:00Z">
                    <w:r w:rsidRPr="008B4F65">
                      <w:rPr>
                        <w:rFonts w:eastAsia="Times New Roman" w:cstheme="minorHAnsi"/>
                        <w:color w:val="000000"/>
                        <w:lang w:eastAsia="en-AU"/>
                      </w:rPr>
                      <w:t>BVMRightCategory</w:t>
                    </w:r>
                    <w:proofErr w:type="spellEnd"/>
                  </w:ins>
                </w:p>
              </w:tc>
            </w:tr>
            <w:tr w:rsidR="00125AFA" w:rsidRPr="008B4F65" w14:paraId="5E255033" w14:textId="77777777" w:rsidTr="009E45B6">
              <w:trPr>
                <w:trHeight w:val="264"/>
                <w:ins w:id="763" w:author="Marcus Salouk" w:date="2019-11-25T09:13:00Z"/>
              </w:trPr>
              <w:tc>
                <w:tcPr>
                  <w:tcW w:w="1820" w:type="dxa"/>
                  <w:tcBorders>
                    <w:top w:val="nil"/>
                    <w:left w:val="nil"/>
                    <w:bottom w:val="nil"/>
                    <w:right w:val="nil"/>
                  </w:tcBorders>
                  <w:shd w:val="clear" w:color="000000" w:fill="FFFF00"/>
                  <w:noWrap/>
                  <w:vAlign w:val="center"/>
                  <w:hideMark/>
                </w:tcPr>
                <w:p w14:paraId="34DEB07C" w14:textId="77777777" w:rsidR="00125AFA" w:rsidRPr="008B4F65" w:rsidRDefault="00125AFA" w:rsidP="009E45B6">
                  <w:pPr>
                    <w:spacing w:after="0" w:line="240" w:lineRule="auto"/>
                    <w:rPr>
                      <w:ins w:id="764" w:author="Marcus Salouk" w:date="2019-11-25T09:13:00Z"/>
                      <w:rFonts w:eastAsia="Times New Roman" w:cstheme="minorHAnsi"/>
                      <w:color w:val="000000"/>
                      <w:lang w:eastAsia="en-AU"/>
                    </w:rPr>
                  </w:pPr>
                  <w:proofErr w:type="spellStart"/>
                  <w:ins w:id="765" w:author="Marcus Salouk" w:date="2019-11-25T09:13:00Z">
                    <w:r w:rsidRPr="008B4F65">
                      <w:rPr>
                        <w:rFonts w:eastAsia="Times New Roman" w:cstheme="minorHAnsi"/>
                        <w:color w:val="000000"/>
                        <w:lang w:eastAsia="en-AU"/>
                      </w:rPr>
                      <w:t>LRICentre</w:t>
                    </w:r>
                    <w:proofErr w:type="spellEnd"/>
                  </w:ins>
                </w:p>
              </w:tc>
            </w:tr>
            <w:tr w:rsidR="00125AFA" w:rsidRPr="008B4F65" w14:paraId="24AD9189" w14:textId="77777777" w:rsidTr="009E45B6">
              <w:trPr>
                <w:trHeight w:val="264"/>
                <w:ins w:id="766" w:author="Marcus Salouk" w:date="2019-11-25T09:13:00Z"/>
              </w:trPr>
              <w:tc>
                <w:tcPr>
                  <w:tcW w:w="1820" w:type="dxa"/>
                  <w:tcBorders>
                    <w:top w:val="nil"/>
                    <w:left w:val="nil"/>
                    <w:bottom w:val="nil"/>
                    <w:right w:val="nil"/>
                  </w:tcBorders>
                  <w:shd w:val="clear" w:color="000000" w:fill="FFFF00"/>
                  <w:noWrap/>
                  <w:vAlign w:val="center"/>
                  <w:hideMark/>
                </w:tcPr>
                <w:p w14:paraId="5882957C" w14:textId="77777777" w:rsidR="00125AFA" w:rsidRPr="008B4F65" w:rsidRDefault="00125AFA" w:rsidP="009E45B6">
                  <w:pPr>
                    <w:spacing w:after="0" w:line="240" w:lineRule="auto"/>
                    <w:rPr>
                      <w:ins w:id="767" w:author="Marcus Salouk" w:date="2019-11-25T09:13:00Z"/>
                      <w:rFonts w:eastAsia="Times New Roman" w:cstheme="minorHAnsi"/>
                      <w:color w:val="000000"/>
                      <w:lang w:eastAsia="en-AU"/>
                    </w:rPr>
                  </w:pPr>
                  <w:proofErr w:type="spellStart"/>
                  <w:ins w:id="768" w:author="Marcus Salouk" w:date="2019-11-25T09:13:00Z">
                    <w:r w:rsidRPr="008B4F65">
                      <w:rPr>
                        <w:rFonts w:eastAsia="Times New Roman" w:cstheme="minorHAnsi"/>
                        <w:color w:val="000000"/>
                        <w:lang w:eastAsia="en-AU"/>
                      </w:rPr>
                      <w:t>LRILeft</w:t>
                    </w:r>
                    <w:proofErr w:type="spellEnd"/>
                  </w:ins>
                </w:p>
              </w:tc>
            </w:tr>
            <w:tr w:rsidR="00125AFA" w:rsidRPr="008B4F65" w14:paraId="08BF36B4" w14:textId="77777777" w:rsidTr="009E45B6">
              <w:trPr>
                <w:trHeight w:val="264"/>
                <w:ins w:id="769" w:author="Marcus Salouk" w:date="2019-11-25T09:13:00Z"/>
              </w:trPr>
              <w:tc>
                <w:tcPr>
                  <w:tcW w:w="1820" w:type="dxa"/>
                  <w:tcBorders>
                    <w:top w:val="nil"/>
                    <w:left w:val="nil"/>
                    <w:bottom w:val="nil"/>
                    <w:right w:val="nil"/>
                  </w:tcBorders>
                  <w:shd w:val="clear" w:color="000000" w:fill="D0CECE"/>
                  <w:noWrap/>
                  <w:vAlign w:val="center"/>
                  <w:hideMark/>
                </w:tcPr>
                <w:p w14:paraId="31B5064B" w14:textId="77777777" w:rsidR="00125AFA" w:rsidRPr="008B4F65" w:rsidRDefault="00125AFA" w:rsidP="009E45B6">
                  <w:pPr>
                    <w:spacing w:after="0" w:line="240" w:lineRule="auto"/>
                    <w:rPr>
                      <w:ins w:id="770" w:author="Marcus Salouk" w:date="2019-11-25T09:13:00Z"/>
                      <w:rFonts w:eastAsia="Times New Roman" w:cstheme="minorHAnsi"/>
                      <w:color w:val="000000"/>
                      <w:lang w:eastAsia="en-AU"/>
                    </w:rPr>
                  </w:pPr>
                  <w:proofErr w:type="spellStart"/>
                  <w:ins w:id="771" w:author="Marcus Salouk" w:date="2019-11-25T09:13:00Z">
                    <w:r w:rsidRPr="008B4F65">
                      <w:rPr>
                        <w:rFonts w:eastAsia="Times New Roman" w:cstheme="minorHAnsi"/>
                        <w:color w:val="000000"/>
                        <w:lang w:eastAsia="en-AU"/>
                      </w:rPr>
                      <w:t>PVCCentre</w:t>
                    </w:r>
                    <w:proofErr w:type="spellEnd"/>
                  </w:ins>
                </w:p>
              </w:tc>
            </w:tr>
            <w:tr w:rsidR="00125AFA" w:rsidRPr="008B4F65" w14:paraId="2E9D9E24" w14:textId="77777777" w:rsidTr="009E45B6">
              <w:trPr>
                <w:trHeight w:val="264"/>
                <w:ins w:id="772" w:author="Marcus Salouk" w:date="2019-11-25T09:13:00Z"/>
              </w:trPr>
              <w:tc>
                <w:tcPr>
                  <w:tcW w:w="1820" w:type="dxa"/>
                  <w:tcBorders>
                    <w:top w:val="nil"/>
                    <w:left w:val="nil"/>
                    <w:bottom w:val="nil"/>
                    <w:right w:val="nil"/>
                  </w:tcBorders>
                  <w:shd w:val="clear" w:color="000000" w:fill="D0CECE"/>
                  <w:noWrap/>
                  <w:vAlign w:val="center"/>
                  <w:hideMark/>
                </w:tcPr>
                <w:p w14:paraId="2AA2477F" w14:textId="77777777" w:rsidR="00125AFA" w:rsidRPr="008B4F65" w:rsidRDefault="00125AFA" w:rsidP="009E45B6">
                  <w:pPr>
                    <w:spacing w:after="0" w:line="240" w:lineRule="auto"/>
                    <w:rPr>
                      <w:ins w:id="773" w:author="Marcus Salouk" w:date="2019-11-25T09:13:00Z"/>
                      <w:rFonts w:eastAsia="Times New Roman" w:cstheme="minorHAnsi"/>
                      <w:color w:val="000000"/>
                      <w:lang w:eastAsia="en-AU"/>
                    </w:rPr>
                  </w:pPr>
                  <w:proofErr w:type="spellStart"/>
                  <w:ins w:id="774" w:author="Marcus Salouk" w:date="2019-11-25T09:13:00Z">
                    <w:r w:rsidRPr="008B4F65">
                      <w:rPr>
                        <w:rFonts w:eastAsia="Times New Roman" w:cstheme="minorHAnsi"/>
                        <w:color w:val="000000"/>
                        <w:lang w:eastAsia="en-AU"/>
                      </w:rPr>
                      <w:t>PVCLeft</w:t>
                    </w:r>
                    <w:proofErr w:type="spellEnd"/>
                  </w:ins>
                </w:p>
              </w:tc>
            </w:tr>
            <w:tr w:rsidR="00125AFA" w:rsidRPr="008B4F65" w14:paraId="7E6608CF" w14:textId="77777777" w:rsidTr="009E45B6">
              <w:trPr>
                <w:trHeight w:val="264"/>
                <w:ins w:id="775" w:author="Marcus Salouk" w:date="2019-11-25T09:13:00Z"/>
              </w:trPr>
              <w:tc>
                <w:tcPr>
                  <w:tcW w:w="1820" w:type="dxa"/>
                  <w:tcBorders>
                    <w:top w:val="nil"/>
                    <w:left w:val="nil"/>
                    <w:bottom w:val="nil"/>
                    <w:right w:val="nil"/>
                  </w:tcBorders>
                  <w:shd w:val="clear" w:color="000000" w:fill="D0CECE"/>
                  <w:noWrap/>
                  <w:vAlign w:val="center"/>
                  <w:hideMark/>
                </w:tcPr>
                <w:p w14:paraId="6FC89E19" w14:textId="77777777" w:rsidR="00125AFA" w:rsidRPr="008B4F65" w:rsidRDefault="00125AFA" w:rsidP="009E45B6">
                  <w:pPr>
                    <w:spacing w:after="0" w:line="240" w:lineRule="auto"/>
                    <w:rPr>
                      <w:ins w:id="776" w:author="Marcus Salouk" w:date="2019-11-25T09:13:00Z"/>
                      <w:rFonts w:eastAsia="Times New Roman" w:cstheme="minorHAnsi"/>
                      <w:color w:val="000000"/>
                      <w:lang w:eastAsia="en-AU"/>
                    </w:rPr>
                  </w:pPr>
                  <w:proofErr w:type="spellStart"/>
                  <w:ins w:id="777" w:author="Marcus Salouk" w:date="2019-11-25T09:13:00Z">
                    <w:r w:rsidRPr="008B4F65">
                      <w:rPr>
                        <w:rFonts w:eastAsia="Times New Roman" w:cstheme="minorHAnsi"/>
                        <w:color w:val="000000"/>
                        <w:lang w:eastAsia="en-AU"/>
                      </w:rPr>
                      <w:t>PVCRight</w:t>
                    </w:r>
                    <w:proofErr w:type="spellEnd"/>
                  </w:ins>
                </w:p>
              </w:tc>
            </w:tr>
            <w:tr w:rsidR="00125AFA" w:rsidRPr="008B4F65" w14:paraId="0B8369B0" w14:textId="77777777" w:rsidTr="009E45B6">
              <w:trPr>
                <w:trHeight w:val="264"/>
                <w:ins w:id="778" w:author="Marcus Salouk" w:date="2019-11-25T09:13:00Z"/>
              </w:trPr>
              <w:tc>
                <w:tcPr>
                  <w:tcW w:w="1820" w:type="dxa"/>
                  <w:tcBorders>
                    <w:top w:val="nil"/>
                    <w:left w:val="nil"/>
                    <w:bottom w:val="nil"/>
                    <w:right w:val="nil"/>
                  </w:tcBorders>
                  <w:shd w:val="clear" w:color="000000" w:fill="FFFF00"/>
                  <w:noWrap/>
                  <w:vAlign w:val="center"/>
                  <w:hideMark/>
                </w:tcPr>
                <w:p w14:paraId="2B6CE469" w14:textId="77777777" w:rsidR="00125AFA" w:rsidRPr="008B4F65" w:rsidRDefault="00125AFA" w:rsidP="009E45B6">
                  <w:pPr>
                    <w:spacing w:after="0" w:line="240" w:lineRule="auto"/>
                    <w:rPr>
                      <w:ins w:id="779" w:author="Marcus Salouk" w:date="2019-11-25T09:13:00Z"/>
                      <w:rFonts w:eastAsia="Times New Roman" w:cstheme="minorHAnsi"/>
                      <w:color w:val="000000"/>
                      <w:lang w:eastAsia="en-AU"/>
                    </w:rPr>
                  </w:pPr>
                  <w:ins w:id="780" w:author="Marcus Salouk" w:date="2019-11-25T09:13:00Z">
                    <w:r w:rsidRPr="008B4F65">
                      <w:rPr>
                        <w:rFonts w:eastAsia="Times New Roman" w:cstheme="minorHAnsi"/>
                        <w:color w:val="000000"/>
                        <w:lang w:eastAsia="en-AU"/>
                      </w:rPr>
                      <w:t>SDTopLeft1</w:t>
                    </w:r>
                  </w:ins>
                </w:p>
              </w:tc>
            </w:tr>
            <w:tr w:rsidR="00125AFA" w:rsidRPr="008B4F65" w14:paraId="2B2C282C" w14:textId="77777777" w:rsidTr="009E45B6">
              <w:trPr>
                <w:trHeight w:val="264"/>
                <w:ins w:id="781" w:author="Marcus Salouk" w:date="2019-11-25T09:13:00Z"/>
              </w:trPr>
              <w:tc>
                <w:tcPr>
                  <w:tcW w:w="1820" w:type="dxa"/>
                  <w:tcBorders>
                    <w:top w:val="nil"/>
                    <w:left w:val="nil"/>
                    <w:bottom w:val="nil"/>
                    <w:right w:val="nil"/>
                  </w:tcBorders>
                  <w:shd w:val="clear" w:color="000000" w:fill="FFFF00"/>
                  <w:noWrap/>
                  <w:vAlign w:val="center"/>
                  <w:hideMark/>
                </w:tcPr>
                <w:p w14:paraId="4B7A3ABC" w14:textId="77777777" w:rsidR="00125AFA" w:rsidRPr="008B4F65" w:rsidRDefault="00125AFA" w:rsidP="009E45B6">
                  <w:pPr>
                    <w:spacing w:after="0" w:line="240" w:lineRule="auto"/>
                    <w:rPr>
                      <w:ins w:id="782" w:author="Marcus Salouk" w:date="2019-11-25T09:13:00Z"/>
                      <w:rFonts w:eastAsia="Times New Roman" w:cstheme="minorHAnsi"/>
                      <w:color w:val="000000"/>
                      <w:lang w:eastAsia="en-AU"/>
                    </w:rPr>
                  </w:pPr>
                  <w:ins w:id="783" w:author="Marcus Salouk" w:date="2019-11-25T09:13:00Z">
                    <w:r w:rsidRPr="008B4F65">
                      <w:rPr>
                        <w:rFonts w:eastAsia="Times New Roman" w:cstheme="minorHAnsi"/>
                        <w:color w:val="000000"/>
                        <w:lang w:eastAsia="en-AU"/>
                      </w:rPr>
                      <w:t>SDTopLeft2</w:t>
                    </w:r>
                  </w:ins>
                </w:p>
              </w:tc>
            </w:tr>
            <w:tr w:rsidR="00125AFA" w:rsidRPr="008B4F65" w14:paraId="293EDBF5" w14:textId="77777777" w:rsidTr="009E45B6">
              <w:trPr>
                <w:trHeight w:val="264"/>
                <w:ins w:id="784" w:author="Marcus Salouk" w:date="2019-11-25T09:13:00Z"/>
              </w:trPr>
              <w:tc>
                <w:tcPr>
                  <w:tcW w:w="1820" w:type="dxa"/>
                  <w:tcBorders>
                    <w:top w:val="nil"/>
                    <w:left w:val="nil"/>
                    <w:bottom w:val="nil"/>
                    <w:right w:val="nil"/>
                  </w:tcBorders>
                  <w:shd w:val="clear" w:color="000000" w:fill="92D050"/>
                  <w:noWrap/>
                  <w:vAlign w:val="center"/>
                  <w:hideMark/>
                </w:tcPr>
                <w:p w14:paraId="580DECB6" w14:textId="77777777" w:rsidR="00125AFA" w:rsidRPr="008B4F65" w:rsidRDefault="00125AFA" w:rsidP="009E45B6">
                  <w:pPr>
                    <w:spacing w:after="0" w:line="240" w:lineRule="auto"/>
                    <w:rPr>
                      <w:ins w:id="785" w:author="Marcus Salouk" w:date="2019-11-25T09:13:00Z"/>
                      <w:rFonts w:eastAsia="Times New Roman" w:cstheme="minorHAnsi"/>
                      <w:color w:val="000000"/>
                      <w:lang w:eastAsia="en-AU"/>
                    </w:rPr>
                  </w:pPr>
                  <w:ins w:id="786" w:author="Marcus Salouk" w:date="2019-11-25T09:13:00Z">
                    <w:r w:rsidRPr="008B4F65">
                      <w:rPr>
                        <w:rFonts w:eastAsia="Times New Roman" w:cstheme="minorHAnsi"/>
                        <w:color w:val="000000"/>
                        <w:lang w:eastAsia="en-AU"/>
                      </w:rPr>
                      <w:t>SDTopLeft3</w:t>
                    </w:r>
                  </w:ins>
                </w:p>
              </w:tc>
            </w:tr>
            <w:tr w:rsidR="00125AFA" w:rsidRPr="008B4F65" w14:paraId="055E213E" w14:textId="77777777" w:rsidTr="009E45B6">
              <w:trPr>
                <w:trHeight w:val="264"/>
                <w:ins w:id="787" w:author="Marcus Salouk" w:date="2019-11-25T09:13:00Z"/>
              </w:trPr>
              <w:tc>
                <w:tcPr>
                  <w:tcW w:w="1820" w:type="dxa"/>
                  <w:tcBorders>
                    <w:top w:val="nil"/>
                    <w:left w:val="nil"/>
                    <w:bottom w:val="nil"/>
                    <w:right w:val="nil"/>
                  </w:tcBorders>
                  <w:shd w:val="clear" w:color="auto" w:fill="auto"/>
                  <w:noWrap/>
                  <w:vAlign w:val="center"/>
                  <w:hideMark/>
                </w:tcPr>
                <w:p w14:paraId="6B8917AC" w14:textId="77777777" w:rsidR="00125AFA" w:rsidRPr="008B4F65" w:rsidRDefault="00125AFA" w:rsidP="009E45B6">
                  <w:pPr>
                    <w:spacing w:after="0" w:line="240" w:lineRule="auto"/>
                    <w:rPr>
                      <w:ins w:id="788" w:author="Marcus Salouk" w:date="2019-11-25T09:13:00Z"/>
                      <w:rFonts w:eastAsia="Times New Roman" w:cstheme="minorHAnsi"/>
                      <w:color w:val="000000"/>
                      <w:lang w:eastAsia="en-AU"/>
                    </w:rPr>
                  </w:pPr>
                  <w:ins w:id="789" w:author="Marcus Salouk" w:date="2019-11-25T09:13:00Z">
                    <w:r w:rsidRPr="008B4F65">
                      <w:rPr>
                        <w:rFonts w:eastAsia="Times New Roman" w:cstheme="minorHAnsi"/>
                        <w:color w:val="000000"/>
                        <w:lang w:eastAsia="en-AU"/>
                      </w:rPr>
                      <w:t>SDTopRight1</w:t>
                    </w:r>
                  </w:ins>
                </w:p>
              </w:tc>
            </w:tr>
            <w:tr w:rsidR="00125AFA" w:rsidRPr="008B4F65" w14:paraId="08485497" w14:textId="77777777" w:rsidTr="009E45B6">
              <w:trPr>
                <w:trHeight w:val="264"/>
                <w:ins w:id="790" w:author="Marcus Salouk" w:date="2019-11-25T09:13:00Z"/>
              </w:trPr>
              <w:tc>
                <w:tcPr>
                  <w:tcW w:w="1820" w:type="dxa"/>
                  <w:tcBorders>
                    <w:top w:val="nil"/>
                    <w:left w:val="nil"/>
                    <w:bottom w:val="nil"/>
                    <w:right w:val="nil"/>
                  </w:tcBorders>
                  <w:shd w:val="clear" w:color="000000" w:fill="92D050"/>
                  <w:noWrap/>
                  <w:vAlign w:val="center"/>
                  <w:hideMark/>
                </w:tcPr>
                <w:p w14:paraId="072DEF77" w14:textId="77777777" w:rsidR="00125AFA" w:rsidRPr="008B4F65" w:rsidRDefault="00125AFA" w:rsidP="009E45B6">
                  <w:pPr>
                    <w:spacing w:after="0" w:line="240" w:lineRule="auto"/>
                    <w:rPr>
                      <w:ins w:id="791" w:author="Marcus Salouk" w:date="2019-11-25T09:13:00Z"/>
                      <w:rFonts w:eastAsia="Times New Roman" w:cstheme="minorHAnsi"/>
                      <w:color w:val="000000"/>
                      <w:lang w:eastAsia="en-AU"/>
                    </w:rPr>
                  </w:pPr>
                  <w:ins w:id="792" w:author="Marcus Salouk" w:date="2019-11-25T09:13:00Z">
                    <w:r w:rsidRPr="008B4F65">
                      <w:rPr>
                        <w:rFonts w:eastAsia="Times New Roman" w:cstheme="minorHAnsi"/>
                        <w:color w:val="000000"/>
                        <w:lang w:eastAsia="en-AU"/>
                      </w:rPr>
                      <w:t>SDTopRight3</w:t>
                    </w:r>
                  </w:ins>
                </w:p>
              </w:tc>
            </w:tr>
            <w:tr w:rsidR="00125AFA" w:rsidRPr="008B4F65" w14:paraId="4B42E360" w14:textId="77777777" w:rsidTr="009E45B6">
              <w:trPr>
                <w:trHeight w:val="264"/>
                <w:ins w:id="793" w:author="Marcus Salouk" w:date="2019-11-25T09:13:00Z"/>
              </w:trPr>
              <w:tc>
                <w:tcPr>
                  <w:tcW w:w="1820" w:type="dxa"/>
                  <w:tcBorders>
                    <w:top w:val="nil"/>
                    <w:left w:val="nil"/>
                    <w:bottom w:val="nil"/>
                    <w:right w:val="nil"/>
                  </w:tcBorders>
                  <w:shd w:val="clear" w:color="000000" w:fill="E7E6E6"/>
                  <w:noWrap/>
                  <w:vAlign w:val="center"/>
                  <w:hideMark/>
                </w:tcPr>
                <w:p w14:paraId="59E1ECB6" w14:textId="77777777" w:rsidR="00125AFA" w:rsidRPr="008B4F65" w:rsidRDefault="00125AFA" w:rsidP="009E45B6">
                  <w:pPr>
                    <w:spacing w:after="0" w:line="240" w:lineRule="auto"/>
                    <w:rPr>
                      <w:ins w:id="794" w:author="Marcus Salouk" w:date="2019-11-25T09:13:00Z"/>
                      <w:rFonts w:eastAsia="Times New Roman" w:cstheme="minorHAnsi"/>
                      <w:color w:val="000000"/>
                      <w:lang w:eastAsia="en-AU"/>
                    </w:rPr>
                  </w:pPr>
                  <w:ins w:id="795" w:author="Marcus Salouk" w:date="2019-11-25T09:13:00Z">
                    <w:r w:rsidRPr="008B4F65">
                      <w:rPr>
                        <w:rFonts w:eastAsia="Times New Roman" w:cstheme="minorHAnsi"/>
                        <w:color w:val="000000"/>
                        <w:lang w:eastAsia="en-AU"/>
                      </w:rPr>
                      <w:t>SDTwist101</w:t>
                    </w:r>
                  </w:ins>
                </w:p>
              </w:tc>
            </w:tr>
            <w:tr w:rsidR="00125AFA" w:rsidRPr="008B4F65" w14:paraId="53BD1469" w14:textId="77777777" w:rsidTr="009E45B6">
              <w:trPr>
                <w:trHeight w:val="264"/>
                <w:ins w:id="796" w:author="Marcus Salouk" w:date="2019-11-25T09:13:00Z"/>
              </w:trPr>
              <w:tc>
                <w:tcPr>
                  <w:tcW w:w="1820" w:type="dxa"/>
                  <w:tcBorders>
                    <w:top w:val="nil"/>
                    <w:left w:val="nil"/>
                    <w:bottom w:val="nil"/>
                    <w:right w:val="nil"/>
                  </w:tcBorders>
                  <w:shd w:val="clear" w:color="000000" w:fill="92D050"/>
                  <w:noWrap/>
                  <w:vAlign w:val="center"/>
                  <w:hideMark/>
                </w:tcPr>
                <w:p w14:paraId="6019AADF" w14:textId="77777777" w:rsidR="00125AFA" w:rsidRPr="008B4F65" w:rsidRDefault="00125AFA" w:rsidP="009E45B6">
                  <w:pPr>
                    <w:spacing w:after="0" w:line="240" w:lineRule="auto"/>
                    <w:rPr>
                      <w:ins w:id="797" w:author="Marcus Salouk" w:date="2019-11-25T09:13:00Z"/>
                      <w:rFonts w:eastAsia="Times New Roman" w:cstheme="minorHAnsi"/>
                      <w:color w:val="000000"/>
                      <w:lang w:eastAsia="en-AU"/>
                    </w:rPr>
                  </w:pPr>
                  <w:ins w:id="798" w:author="Marcus Salouk" w:date="2019-11-25T09:13:00Z">
                    <w:r w:rsidRPr="008B4F65">
                      <w:rPr>
                        <w:rFonts w:eastAsia="Times New Roman" w:cstheme="minorHAnsi"/>
                        <w:color w:val="000000"/>
                        <w:lang w:eastAsia="en-AU"/>
                      </w:rPr>
                      <w:t>SDTwist103</w:t>
                    </w:r>
                  </w:ins>
                </w:p>
              </w:tc>
            </w:tr>
            <w:tr w:rsidR="00125AFA" w:rsidRPr="008B4F65" w14:paraId="79BCBE3F" w14:textId="77777777" w:rsidTr="009E45B6">
              <w:trPr>
                <w:trHeight w:val="264"/>
                <w:ins w:id="799" w:author="Marcus Salouk" w:date="2019-11-25T09:13:00Z"/>
              </w:trPr>
              <w:tc>
                <w:tcPr>
                  <w:tcW w:w="1820" w:type="dxa"/>
                  <w:tcBorders>
                    <w:top w:val="nil"/>
                    <w:left w:val="nil"/>
                    <w:bottom w:val="nil"/>
                    <w:right w:val="nil"/>
                  </w:tcBorders>
                  <w:shd w:val="clear" w:color="000000" w:fill="FFFF00"/>
                  <w:noWrap/>
                  <w:vAlign w:val="center"/>
                  <w:hideMark/>
                </w:tcPr>
                <w:p w14:paraId="17C4F376" w14:textId="77777777" w:rsidR="00125AFA" w:rsidRPr="008B4F65" w:rsidRDefault="00125AFA" w:rsidP="009E45B6">
                  <w:pPr>
                    <w:spacing w:after="0" w:line="240" w:lineRule="auto"/>
                    <w:rPr>
                      <w:ins w:id="800" w:author="Marcus Salouk" w:date="2019-11-25T09:13:00Z"/>
                      <w:rFonts w:eastAsia="Times New Roman" w:cstheme="minorHAnsi"/>
                      <w:color w:val="000000"/>
                      <w:lang w:eastAsia="en-AU"/>
                    </w:rPr>
                  </w:pPr>
                  <w:ins w:id="801" w:author="Marcus Salouk" w:date="2019-11-25T09:13:00Z">
                    <w:r w:rsidRPr="008B4F65">
                      <w:rPr>
                        <w:rFonts w:eastAsia="Times New Roman" w:cstheme="minorHAnsi"/>
                        <w:color w:val="000000"/>
                        <w:lang w:eastAsia="en-AU"/>
                      </w:rPr>
                      <w:t>SDTwist33</w:t>
                    </w:r>
                  </w:ins>
                </w:p>
              </w:tc>
            </w:tr>
            <w:tr w:rsidR="00125AFA" w:rsidRPr="008B4F65" w14:paraId="7360E289" w14:textId="77777777" w:rsidTr="009E45B6">
              <w:trPr>
                <w:trHeight w:val="264"/>
                <w:ins w:id="802" w:author="Marcus Salouk" w:date="2019-11-25T09:13:00Z"/>
              </w:trPr>
              <w:tc>
                <w:tcPr>
                  <w:tcW w:w="1820" w:type="dxa"/>
                  <w:tcBorders>
                    <w:top w:val="nil"/>
                    <w:left w:val="nil"/>
                    <w:bottom w:val="nil"/>
                    <w:right w:val="nil"/>
                  </w:tcBorders>
                  <w:shd w:val="clear" w:color="000000" w:fill="E7E6E6"/>
                  <w:noWrap/>
                  <w:vAlign w:val="center"/>
                  <w:hideMark/>
                </w:tcPr>
                <w:p w14:paraId="58DB628F" w14:textId="77777777" w:rsidR="00125AFA" w:rsidRPr="008B4F65" w:rsidRDefault="00125AFA" w:rsidP="009E45B6">
                  <w:pPr>
                    <w:spacing w:after="0" w:line="240" w:lineRule="auto"/>
                    <w:rPr>
                      <w:ins w:id="803" w:author="Marcus Salouk" w:date="2019-11-25T09:13:00Z"/>
                      <w:rFonts w:eastAsia="Times New Roman" w:cstheme="minorHAnsi"/>
                      <w:color w:val="000000"/>
                      <w:lang w:eastAsia="en-AU"/>
                    </w:rPr>
                  </w:pPr>
                  <w:ins w:id="804" w:author="Marcus Salouk" w:date="2019-11-25T09:13:00Z">
                    <w:r w:rsidRPr="008B4F65">
                      <w:rPr>
                        <w:rFonts w:eastAsia="Times New Roman" w:cstheme="minorHAnsi"/>
                        <w:color w:val="000000"/>
                        <w:lang w:eastAsia="en-AU"/>
                      </w:rPr>
                      <w:t>SDVersL1</w:t>
                    </w:r>
                  </w:ins>
                </w:p>
              </w:tc>
            </w:tr>
            <w:tr w:rsidR="00125AFA" w:rsidRPr="008B4F65" w14:paraId="2A0E1962" w14:textId="77777777" w:rsidTr="009E45B6">
              <w:trPr>
                <w:trHeight w:val="264"/>
                <w:ins w:id="805" w:author="Marcus Salouk" w:date="2019-11-25T09:13:00Z"/>
              </w:trPr>
              <w:tc>
                <w:tcPr>
                  <w:tcW w:w="1820" w:type="dxa"/>
                  <w:tcBorders>
                    <w:top w:val="nil"/>
                    <w:left w:val="nil"/>
                    <w:bottom w:val="nil"/>
                    <w:right w:val="nil"/>
                  </w:tcBorders>
                  <w:shd w:val="clear" w:color="000000" w:fill="FFFF00"/>
                  <w:noWrap/>
                  <w:vAlign w:val="center"/>
                  <w:hideMark/>
                </w:tcPr>
                <w:p w14:paraId="66DF92C2" w14:textId="77777777" w:rsidR="00125AFA" w:rsidRPr="008B4F65" w:rsidRDefault="00125AFA" w:rsidP="009E45B6">
                  <w:pPr>
                    <w:spacing w:after="0" w:line="240" w:lineRule="auto"/>
                    <w:rPr>
                      <w:ins w:id="806" w:author="Marcus Salouk" w:date="2019-11-25T09:13:00Z"/>
                      <w:rFonts w:eastAsia="Times New Roman" w:cstheme="minorHAnsi"/>
                      <w:color w:val="000000"/>
                      <w:lang w:eastAsia="en-AU"/>
                    </w:rPr>
                  </w:pPr>
                  <w:ins w:id="807" w:author="Marcus Salouk" w:date="2019-11-25T09:13:00Z">
                    <w:r w:rsidRPr="008B4F65">
                      <w:rPr>
                        <w:rFonts w:eastAsia="Times New Roman" w:cstheme="minorHAnsi"/>
                        <w:color w:val="000000"/>
                        <w:lang w:eastAsia="en-AU"/>
                      </w:rPr>
                      <w:t>SDVersL3</w:t>
                    </w:r>
                  </w:ins>
                </w:p>
              </w:tc>
            </w:tr>
            <w:tr w:rsidR="00125AFA" w:rsidRPr="008B4F65" w14:paraId="1DCD544E" w14:textId="77777777" w:rsidTr="009E45B6">
              <w:trPr>
                <w:trHeight w:val="264"/>
                <w:ins w:id="808" w:author="Marcus Salouk" w:date="2019-11-25T09:13:00Z"/>
              </w:trPr>
              <w:tc>
                <w:tcPr>
                  <w:tcW w:w="1820" w:type="dxa"/>
                  <w:tcBorders>
                    <w:top w:val="nil"/>
                    <w:left w:val="nil"/>
                    <w:bottom w:val="nil"/>
                    <w:right w:val="nil"/>
                  </w:tcBorders>
                  <w:shd w:val="clear" w:color="000000" w:fill="FFFF00"/>
                  <w:noWrap/>
                  <w:vAlign w:val="center"/>
                  <w:hideMark/>
                </w:tcPr>
                <w:p w14:paraId="79F09692" w14:textId="77777777" w:rsidR="00125AFA" w:rsidRPr="008B4F65" w:rsidRDefault="00125AFA" w:rsidP="009E45B6">
                  <w:pPr>
                    <w:spacing w:after="0" w:line="240" w:lineRule="auto"/>
                    <w:rPr>
                      <w:ins w:id="809" w:author="Marcus Salouk" w:date="2019-11-25T09:13:00Z"/>
                      <w:rFonts w:eastAsia="Times New Roman" w:cstheme="minorHAnsi"/>
                      <w:color w:val="000000"/>
                      <w:lang w:eastAsia="en-AU"/>
                    </w:rPr>
                  </w:pPr>
                  <w:proofErr w:type="spellStart"/>
                  <w:ins w:id="810" w:author="Marcus Salouk" w:date="2019-11-25T09:13:00Z">
                    <w:r w:rsidRPr="008B4F65">
                      <w:rPr>
                        <w:rFonts w:eastAsia="Times New Roman" w:cstheme="minorHAnsi"/>
                        <w:color w:val="000000"/>
                        <w:lang w:eastAsia="en-AU"/>
                      </w:rPr>
                      <w:t>TDILeft</w:t>
                    </w:r>
                    <w:proofErr w:type="spellEnd"/>
                  </w:ins>
                </w:p>
              </w:tc>
            </w:tr>
          </w:tbl>
          <w:p w14:paraId="6927F226" w14:textId="77777777" w:rsidR="00125AFA" w:rsidRPr="008B4F65" w:rsidRDefault="00125AFA" w:rsidP="009E45B6">
            <w:pPr>
              <w:spacing w:after="160" w:line="259" w:lineRule="auto"/>
              <w:rPr>
                <w:ins w:id="811" w:author="Marcus Salouk" w:date="2019-11-25T09:13:00Z"/>
                <w:rFonts w:cstheme="minorHAnsi"/>
              </w:rPr>
            </w:pPr>
          </w:p>
        </w:tc>
        <w:tc>
          <w:tcPr>
            <w:tcW w:w="3006" w:type="dxa"/>
          </w:tcPr>
          <w:tbl>
            <w:tblPr>
              <w:tblW w:w="2440" w:type="dxa"/>
              <w:tblLook w:val="04A0" w:firstRow="1" w:lastRow="0" w:firstColumn="1" w:lastColumn="0" w:noHBand="0" w:noVBand="1"/>
            </w:tblPr>
            <w:tblGrid>
              <w:gridCol w:w="2440"/>
            </w:tblGrid>
            <w:tr w:rsidR="00125AFA" w:rsidRPr="008B4F65" w14:paraId="52733419" w14:textId="77777777" w:rsidTr="009E45B6">
              <w:trPr>
                <w:trHeight w:val="264"/>
                <w:ins w:id="812" w:author="Marcus Salouk" w:date="2019-11-25T09:13:00Z"/>
              </w:trPr>
              <w:tc>
                <w:tcPr>
                  <w:tcW w:w="2440" w:type="dxa"/>
                  <w:tcBorders>
                    <w:top w:val="nil"/>
                    <w:left w:val="nil"/>
                    <w:bottom w:val="nil"/>
                    <w:right w:val="nil"/>
                  </w:tcBorders>
                  <w:shd w:val="clear" w:color="000000" w:fill="D0CECE"/>
                  <w:noWrap/>
                  <w:vAlign w:val="center"/>
                  <w:hideMark/>
                </w:tcPr>
                <w:p w14:paraId="3C819663" w14:textId="77777777" w:rsidR="00125AFA" w:rsidRPr="008B4F65" w:rsidRDefault="00125AFA" w:rsidP="009E45B6">
                  <w:pPr>
                    <w:spacing w:after="0" w:line="240" w:lineRule="auto"/>
                    <w:rPr>
                      <w:ins w:id="813" w:author="Marcus Salouk" w:date="2019-11-25T09:13:00Z"/>
                      <w:rFonts w:eastAsia="Times New Roman" w:cstheme="minorHAnsi"/>
                      <w:color w:val="000000"/>
                      <w:lang w:eastAsia="en-AU"/>
                    </w:rPr>
                  </w:pPr>
                  <w:proofErr w:type="spellStart"/>
                  <w:ins w:id="814" w:author="Marcus Salouk" w:date="2019-11-25T09:13:00Z">
                    <w:r w:rsidRPr="008B4F65">
                      <w:rPr>
                        <w:rFonts w:eastAsia="Times New Roman" w:cstheme="minorHAnsi"/>
                        <w:color w:val="000000"/>
                        <w:lang w:eastAsia="en-AU"/>
                      </w:rPr>
                      <w:t>PVCCentre</w:t>
                    </w:r>
                    <w:proofErr w:type="spellEnd"/>
                  </w:ins>
                </w:p>
              </w:tc>
            </w:tr>
            <w:tr w:rsidR="00125AFA" w:rsidRPr="008B4F65" w14:paraId="7CE1586E" w14:textId="77777777" w:rsidTr="009E45B6">
              <w:trPr>
                <w:trHeight w:val="264"/>
                <w:ins w:id="815" w:author="Marcus Salouk" w:date="2019-11-25T09:13:00Z"/>
              </w:trPr>
              <w:tc>
                <w:tcPr>
                  <w:tcW w:w="2440" w:type="dxa"/>
                  <w:tcBorders>
                    <w:top w:val="nil"/>
                    <w:left w:val="nil"/>
                    <w:bottom w:val="nil"/>
                    <w:right w:val="nil"/>
                  </w:tcBorders>
                  <w:shd w:val="clear" w:color="000000" w:fill="D0CECE"/>
                  <w:noWrap/>
                  <w:vAlign w:val="center"/>
                  <w:hideMark/>
                </w:tcPr>
                <w:p w14:paraId="28A27EA5" w14:textId="77777777" w:rsidR="00125AFA" w:rsidRPr="008B4F65" w:rsidRDefault="00125AFA" w:rsidP="009E45B6">
                  <w:pPr>
                    <w:spacing w:after="0" w:line="240" w:lineRule="auto"/>
                    <w:rPr>
                      <w:ins w:id="816" w:author="Marcus Salouk" w:date="2019-11-25T09:13:00Z"/>
                      <w:rFonts w:eastAsia="Times New Roman" w:cstheme="minorHAnsi"/>
                      <w:color w:val="000000"/>
                      <w:lang w:eastAsia="en-AU"/>
                    </w:rPr>
                  </w:pPr>
                  <w:proofErr w:type="spellStart"/>
                  <w:ins w:id="817" w:author="Marcus Salouk" w:date="2019-11-25T09:13:00Z">
                    <w:r w:rsidRPr="008B4F65">
                      <w:rPr>
                        <w:rFonts w:eastAsia="Times New Roman" w:cstheme="minorHAnsi"/>
                        <w:color w:val="000000"/>
                        <w:lang w:eastAsia="en-AU"/>
                      </w:rPr>
                      <w:t>PVCLeft</w:t>
                    </w:r>
                    <w:proofErr w:type="spellEnd"/>
                  </w:ins>
                </w:p>
              </w:tc>
            </w:tr>
            <w:tr w:rsidR="00125AFA" w:rsidRPr="008B4F65" w14:paraId="655140DF" w14:textId="77777777" w:rsidTr="009E45B6">
              <w:trPr>
                <w:trHeight w:val="264"/>
                <w:ins w:id="818" w:author="Marcus Salouk" w:date="2019-11-25T09:13:00Z"/>
              </w:trPr>
              <w:tc>
                <w:tcPr>
                  <w:tcW w:w="2440" w:type="dxa"/>
                  <w:tcBorders>
                    <w:top w:val="nil"/>
                    <w:left w:val="nil"/>
                    <w:bottom w:val="nil"/>
                    <w:right w:val="nil"/>
                  </w:tcBorders>
                  <w:shd w:val="clear" w:color="000000" w:fill="D0CECE"/>
                  <w:noWrap/>
                  <w:vAlign w:val="center"/>
                  <w:hideMark/>
                </w:tcPr>
                <w:p w14:paraId="6C0A61A7" w14:textId="77777777" w:rsidR="00125AFA" w:rsidRPr="008B4F65" w:rsidRDefault="00125AFA" w:rsidP="009E45B6">
                  <w:pPr>
                    <w:spacing w:after="0" w:line="240" w:lineRule="auto"/>
                    <w:rPr>
                      <w:ins w:id="819" w:author="Marcus Salouk" w:date="2019-11-25T09:13:00Z"/>
                      <w:rFonts w:eastAsia="Times New Roman" w:cstheme="minorHAnsi"/>
                      <w:color w:val="000000"/>
                      <w:lang w:eastAsia="en-AU"/>
                    </w:rPr>
                  </w:pPr>
                  <w:proofErr w:type="spellStart"/>
                  <w:ins w:id="820" w:author="Marcus Salouk" w:date="2019-11-25T09:13:00Z">
                    <w:r w:rsidRPr="008B4F65">
                      <w:rPr>
                        <w:rFonts w:eastAsia="Times New Roman" w:cstheme="minorHAnsi"/>
                        <w:color w:val="000000"/>
                        <w:lang w:eastAsia="en-AU"/>
                      </w:rPr>
                      <w:t>PVCRight</w:t>
                    </w:r>
                    <w:proofErr w:type="spellEnd"/>
                  </w:ins>
                </w:p>
              </w:tc>
            </w:tr>
            <w:tr w:rsidR="00125AFA" w:rsidRPr="008B4F65" w14:paraId="2521CE36" w14:textId="77777777" w:rsidTr="009E45B6">
              <w:trPr>
                <w:trHeight w:val="264"/>
                <w:ins w:id="821" w:author="Marcus Salouk" w:date="2019-11-25T09:13:00Z"/>
              </w:trPr>
              <w:tc>
                <w:tcPr>
                  <w:tcW w:w="2440" w:type="dxa"/>
                  <w:tcBorders>
                    <w:top w:val="nil"/>
                    <w:left w:val="nil"/>
                    <w:bottom w:val="nil"/>
                    <w:right w:val="nil"/>
                  </w:tcBorders>
                  <w:shd w:val="clear" w:color="000000" w:fill="92D050"/>
                  <w:noWrap/>
                  <w:vAlign w:val="center"/>
                  <w:hideMark/>
                </w:tcPr>
                <w:p w14:paraId="793298EE" w14:textId="77777777" w:rsidR="00125AFA" w:rsidRPr="008B4F65" w:rsidRDefault="00125AFA" w:rsidP="009E45B6">
                  <w:pPr>
                    <w:spacing w:after="0" w:line="240" w:lineRule="auto"/>
                    <w:rPr>
                      <w:ins w:id="822" w:author="Marcus Salouk" w:date="2019-11-25T09:13:00Z"/>
                      <w:rFonts w:eastAsia="Times New Roman" w:cstheme="minorHAnsi"/>
                      <w:color w:val="000000"/>
                      <w:lang w:eastAsia="en-AU"/>
                    </w:rPr>
                  </w:pPr>
                  <w:ins w:id="823" w:author="Marcus Salouk" w:date="2019-11-25T09:13:00Z">
                    <w:r w:rsidRPr="008B4F65">
                      <w:rPr>
                        <w:rFonts w:eastAsia="Times New Roman" w:cstheme="minorHAnsi"/>
                        <w:color w:val="000000"/>
                        <w:lang w:eastAsia="en-AU"/>
                      </w:rPr>
                      <w:t>SDTopLeft3</w:t>
                    </w:r>
                  </w:ins>
                </w:p>
              </w:tc>
            </w:tr>
            <w:tr w:rsidR="00125AFA" w:rsidRPr="008B4F65" w14:paraId="578BD9F1" w14:textId="77777777" w:rsidTr="009E45B6">
              <w:trPr>
                <w:trHeight w:val="264"/>
                <w:ins w:id="824" w:author="Marcus Salouk" w:date="2019-11-25T09:13:00Z"/>
              </w:trPr>
              <w:tc>
                <w:tcPr>
                  <w:tcW w:w="2440" w:type="dxa"/>
                  <w:tcBorders>
                    <w:top w:val="nil"/>
                    <w:left w:val="nil"/>
                    <w:bottom w:val="nil"/>
                    <w:right w:val="nil"/>
                  </w:tcBorders>
                  <w:shd w:val="clear" w:color="000000" w:fill="92D050"/>
                  <w:noWrap/>
                  <w:vAlign w:val="center"/>
                  <w:hideMark/>
                </w:tcPr>
                <w:p w14:paraId="1CF0A8E3" w14:textId="77777777" w:rsidR="00125AFA" w:rsidRPr="008B4F65" w:rsidRDefault="00125AFA" w:rsidP="009E45B6">
                  <w:pPr>
                    <w:spacing w:after="0" w:line="240" w:lineRule="auto"/>
                    <w:rPr>
                      <w:ins w:id="825" w:author="Marcus Salouk" w:date="2019-11-25T09:13:00Z"/>
                      <w:rFonts w:eastAsia="Times New Roman" w:cstheme="minorHAnsi"/>
                      <w:color w:val="000000"/>
                      <w:lang w:eastAsia="en-AU"/>
                    </w:rPr>
                  </w:pPr>
                  <w:ins w:id="826" w:author="Marcus Salouk" w:date="2019-11-25T09:13:00Z">
                    <w:r w:rsidRPr="008B4F65">
                      <w:rPr>
                        <w:rFonts w:eastAsia="Times New Roman" w:cstheme="minorHAnsi"/>
                        <w:color w:val="000000"/>
                        <w:lang w:eastAsia="en-AU"/>
                      </w:rPr>
                      <w:t>SDTopRight3</w:t>
                    </w:r>
                  </w:ins>
                </w:p>
              </w:tc>
            </w:tr>
            <w:tr w:rsidR="00125AFA" w:rsidRPr="008B4F65" w14:paraId="2283B629" w14:textId="77777777" w:rsidTr="009E45B6">
              <w:trPr>
                <w:trHeight w:val="264"/>
                <w:ins w:id="827" w:author="Marcus Salouk" w:date="2019-11-25T09:13:00Z"/>
              </w:trPr>
              <w:tc>
                <w:tcPr>
                  <w:tcW w:w="2440" w:type="dxa"/>
                  <w:tcBorders>
                    <w:top w:val="nil"/>
                    <w:left w:val="nil"/>
                    <w:bottom w:val="nil"/>
                    <w:right w:val="nil"/>
                  </w:tcBorders>
                  <w:shd w:val="clear" w:color="000000" w:fill="E7E6E6"/>
                  <w:noWrap/>
                  <w:vAlign w:val="center"/>
                  <w:hideMark/>
                </w:tcPr>
                <w:p w14:paraId="2B34C559" w14:textId="77777777" w:rsidR="00125AFA" w:rsidRPr="008B4F65" w:rsidRDefault="00125AFA" w:rsidP="009E45B6">
                  <w:pPr>
                    <w:spacing w:after="0" w:line="240" w:lineRule="auto"/>
                    <w:rPr>
                      <w:ins w:id="828" w:author="Marcus Salouk" w:date="2019-11-25T09:13:00Z"/>
                      <w:rFonts w:eastAsia="Times New Roman" w:cstheme="minorHAnsi"/>
                      <w:color w:val="000000"/>
                      <w:lang w:eastAsia="en-AU"/>
                    </w:rPr>
                  </w:pPr>
                  <w:ins w:id="829" w:author="Marcus Salouk" w:date="2019-11-25T09:13:00Z">
                    <w:r w:rsidRPr="008B4F65">
                      <w:rPr>
                        <w:rFonts w:eastAsia="Times New Roman" w:cstheme="minorHAnsi"/>
                        <w:color w:val="000000"/>
                        <w:lang w:eastAsia="en-AU"/>
                      </w:rPr>
                      <w:t>SDTwist101</w:t>
                    </w:r>
                  </w:ins>
                </w:p>
              </w:tc>
            </w:tr>
            <w:tr w:rsidR="00125AFA" w:rsidRPr="008B4F65" w14:paraId="5E49E67E" w14:textId="77777777" w:rsidTr="009E45B6">
              <w:trPr>
                <w:trHeight w:val="264"/>
                <w:ins w:id="830" w:author="Marcus Salouk" w:date="2019-11-25T09:13:00Z"/>
              </w:trPr>
              <w:tc>
                <w:tcPr>
                  <w:tcW w:w="2440" w:type="dxa"/>
                  <w:tcBorders>
                    <w:top w:val="nil"/>
                    <w:left w:val="nil"/>
                    <w:bottom w:val="nil"/>
                    <w:right w:val="nil"/>
                  </w:tcBorders>
                  <w:shd w:val="clear" w:color="000000" w:fill="92D050"/>
                  <w:noWrap/>
                  <w:vAlign w:val="center"/>
                  <w:hideMark/>
                </w:tcPr>
                <w:p w14:paraId="31EFF9AB" w14:textId="77777777" w:rsidR="00125AFA" w:rsidRPr="008B4F65" w:rsidRDefault="00125AFA" w:rsidP="009E45B6">
                  <w:pPr>
                    <w:spacing w:after="0" w:line="240" w:lineRule="auto"/>
                    <w:rPr>
                      <w:ins w:id="831" w:author="Marcus Salouk" w:date="2019-11-25T09:13:00Z"/>
                      <w:rFonts w:eastAsia="Times New Roman" w:cstheme="minorHAnsi"/>
                      <w:color w:val="000000"/>
                      <w:lang w:eastAsia="en-AU"/>
                    </w:rPr>
                  </w:pPr>
                  <w:ins w:id="832" w:author="Marcus Salouk" w:date="2019-11-25T09:13:00Z">
                    <w:r w:rsidRPr="008B4F65">
                      <w:rPr>
                        <w:rFonts w:eastAsia="Times New Roman" w:cstheme="minorHAnsi"/>
                        <w:color w:val="000000"/>
                        <w:lang w:eastAsia="en-AU"/>
                      </w:rPr>
                      <w:t>SDTwist103</w:t>
                    </w:r>
                  </w:ins>
                </w:p>
              </w:tc>
            </w:tr>
            <w:tr w:rsidR="00125AFA" w:rsidRPr="008B4F65" w14:paraId="5DC20C60" w14:textId="77777777" w:rsidTr="009E45B6">
              <w:trPr>
                <w:trHeight w:val="264"/>
                <w:ins w:id="833" w:author="Marcus Salouk" w:date="2019-11-25T09:13:00Z"/>
              </w:trPr>
              <w:tc>
                <w:tcPr>
                  <w:tcW w:w="2440" w:type="dxa"/>
                  <w:tcBorders>
                    <w:top w:val="nil"/>
                    <w:left w:val="nil"/>
                    <w:bottom w:val="nil"/>
                    <w:right w:val="nil"/>
                  </w:tcBorders>
                  <w:shd w:val="clear" w:color="000000" w:fill="92D050"/>
                  <w:noWrap/>
                  <w:vAlign w:val="center"/>
                  <w:hideMark/>
                </w:tcPr>
                <w:p w14:paraId="541C53A7" w14:textId="77777777" w:rsidR="00125AFA" w:rsidRPr="008B4F65" w:rsidRDefault="00125AFA" w:rsidP="009E45B6">
                  <w:pPr>
                    <w:spacing w:after="0" w:line="240" w:lineRule="auto"/>
                    <w:rPr>
                      <w:ins w:id="834" w:author="Marcus Salouk" w:date="2019-11-25T09:13:00Z"/>
                      <w:rFonts w:eastAsia="Times New Roman" w:cstheme="minorHAnsi"/>
                      <w:color w:val="000000"/>
                      <w:lang w:eastAsia="en-AU"/>
                    </w:rPr>
                  </w:pPr>
                  <w:ins w:id="835" w:author="Marcus Salouk" w:date="2019-11-25T09:13:00Z">
                    <w:r w:rsidRPr="008B4F65">
                      <w:rPr>
                        <w:rFonts w:eastAsia="Times New Roman" w:cstheme="minorHAnsi"/>
                        <w:color w:val="000000"/>
                        <w:lang w:eastAsia="en-AU"/>
                      </w:rPr>
                      <w:t>SDTwist33</w:t>
                    </w:r>
                  </w:ins>
                </w:p>
              </w:tc>
            </w:tr>
            <w:tr w:rsidR="00125AFA" w:rsidRPr="008B4F65" w14:paraId="56964ED6" w14:textId="77777777" w:rsidTr="009E45B6">
              <w:trPr>
                <w:trHeight w:val="264"/>
                <w:ins w:id="836" w:author="Marcus Salouk" w:date="2019-11-25T09:13:00Z"/>
              </w:trPr>
              <w:tc>
                <w:tcPr>
                  <w:tcW w:w="2440" w:type="dxa"/>
                  <w:tcBorders>
                    <w:top w:val="nil"/>
                    <w:left w:val="nil"/>
                    <w:bottom w:val="nil"/>
                    <w:right w:val="nil"/>
                  </w:tcBorders>
                  <w:shd w:val="clear" w:color="000000" w:fill="E7E6E6"/>
                  <w:noWrap/>
                  <w:vAlign w:val="center"/>
                  <w:hideMark/>
                </w:tcPr>
                <w:p w14:paraId="7861AF7D" w14:textId="77777777" w:rsidR="00125AFA" w:rsidRPr="008B4F65" w:rsidRDefault="00125AFA" w:rsidP="009E45B6">
                  <w:pPr>
                    <w:spacing w:after="0" w:line="240" w:lineRule="auto"/>
                    <w:rPr>
                      <w:ins w:id="837" w:author="Marcus Salouk" w:date="2019-11-25T09:13:00Z"/>
                      <w:rFonts w:eastAsia="Times New Roman" w:cstheme="minorHAnsi"/>
                      <w:color w:val="000000"/>
                      <w:lang w:eastAsia="en-AU"/>
                    </w:rPr>
                  </w:pPr>
                  <w:ins w:id="838" w:author="Marcus Salouk" w:date="2019-11-25T09:13:00Z">
                    <w:r w:rsidRPr="008B4F65">
                      <w:rPr>
                        <w:rFonts w:eastAsia="Times New Roman" w:cstheme="minorHAnsi"/>
                        <w:color w:val="000000"/>
                        <w:lang w:eastAsia="en-AU"/>
                      </w:rPr>
                      <w:t>SDVersL1</w:t>
                    </w:r>
                  </w:ins>
                </w:p>
              </w:tc>
            </w:tr>
          </w:tbl>
          <w:p w14:paraId="5F5B4E78" w14:textId="77777777" w:rsidR="00125AFA" w:rsidRPr="008B4F65" w:rsidRDefault="00125AFA" w:rsidP="009E45B6">
            <w:pPr>
              <w:spacing w:after="160" w:line="259" w:lineRule="auto"/>
              <w:rPr>
                <w:ins w:id="839" w:author="Marcus Salouk" w:date="2019-11-25T09:13:00Z"/>
                <w:rFonts w:cstheme="minorHAnsi"/>
              </w:rPr>
            </w:pPr>
          </w:p>
        </w:tc>
      </w:tr>
    </w:tbl>
    <w:p w14:paraId="0260310F" w14:textId="77777777" w:rsidR="00125AFA" w:rsidRPr="008B4F65" w:rsidRDefault="00125AFA" w:rsidP="00125AFA">
      <w:pPr>
        <w:rPr>
          <w:ins w:id="840" w:author="Marcus Salouk" w:date="2019-11-25T09:13:00Z"/>
          <w:rFonts w:cstheme="minorHAnsi"/>
        </w:rPr>
      </w:pPr>
      <w:ins w:id="841" w:author="Marcus Salouk" w:date="2019-11-25T09:13:00Z">
        <w:r w:rsidRPr="008B4F65">
          <w:rPr>
            <w:rFonts w:cstheme="minorHAnsi"/>
          </w:rPr>
          <w:t xml:space="preserve">Legend: </w:t>
        </w:r>
        <w:r w:rsidRPr="008B4F65">
          <w:rPr>
            <w:rFonts w:cstheme="minorHAnsi"/>
            <w:highlight w:val="green"/>
          </w:rPr>
          <w:t>common to all 3,</w:t>
        </w:r>
        <w:r w:rsidRPr="008B4F65">
          <w:rPr>
            <w:rFonts w:cstheme="minorHAnsi"/>
          </w:rPr>
          <w:t xml:space="preserve"> </w:t>
        </w:r>
        <w:r w:rsidRPr="008B4F65">
          <w:rPr>
            <w:rFonts w:cstheme="minorHAnsi"/>
            <w:highlight w:val="yellow"/>
          </w:rPr>
          <w:t>common between LASSO 20 and OLS</w:t>
        </w:r>
        <w:r w:rsidRPr="008B4F65">
          <w:rPr>
            <w:rFonts w:cstheme="minorHAnsi"/>
          </w:rPr>
          <w:t xml:space="preserve">, </w:t>
        </w:r>
        <w:r w:rsidRPr="008B4F65">
          <w:rPr>
            <w:rFonts w:cstheme="minorHAnsi"/>
            <w:highlight w:val="lightGray"/>
          </w:rPr>
          <w:t>common between LASSOs</w:t>
        </w:r>
        <w:commentRangeEnd w:id="681"/>
        <w:r>
          <w:rPr>
            <w:rStyle w:val="CommentReference"/>
          </w:rPr>
          <w:commentReference w:id="681"/>
        </w:r>
      </w:ins>
    </w:p>
    <w:p w14:paraId="624CDC7F" w14:textId="77777777" w:rsidR="00125AFA" w:rsidRPr="00125AFA" w:rsidRDefault="00125AFA">
      <w:pPr>
        <w:rPr>
          <w:ins w:id="842" w:author="Marcus Salouk" w:date="2019-11-25T09:13:00Z"/>
          <w:rPrChange w:id="843" w:author="Marcus Salouk" w:date="2019-11-25T09:13:00Z">
            <w:rPr>
              <w:ins w:id="844" w:author="Marcus Salouk" w:date="2019-11-25T09:13:00Z"/>
              <w:rFonts w:asciiTheme="minorHAnsi" w:eastAsiaTheme="minorEastAsia" w:hAnsiTheme="minorHAnsi" w:cstheme="minorBidi"/>
              <w:b/>
              <w:bCs/>
              <w:color w:val="222222"/>
              <w:sz w:val="24"/>
              <w:szCs w:val="24"/>
            </w:rPr>
          </w:rPrChange>
        </w:rPr>
        <w:pPrChange w:id="845" w:author="Marcus Salouk" w:date="2019-11-25T09:13:00Z">
          <w:pPr>
            <w:pStyle w:val="Heading2"/>
          </w:pPr>
        </w:pPrChange>
      </w:pPr>
    </w:p>
    <w:p w14:paraId="56069B46" w14:textId="40B28C9E" w:rsidR="006E0666" w:rsidRDefault="00ED192F" w:rsidP="006E0666">
      <w:pPr>
        <w:pStyle w:val="Heading2"/>
        <w:rPr>
          <w:rFonts w:asciiTheme="minorHAnsi" w:eastAsiaTheme="minorEastAsia" w:hAnsiTheme="minorHAnsi" w:cstheme="minorBidi"/>
          <w:b/>
          <w:bCs/>
          <w:color w:val="222222"/>
          <w:sz w:val="24"/>
          <w:szCs w:val="24"/>
        </w:rPr>
      </w:pPr>
      <w:r>
        <w:rPr>
          <w:rFonts w:asciiTheme="minorHAnsi" w:eastAsiaTheme="minorEastAsia" w:hAnsiTheme="minorHAnsi" w:cstheme="minorBidi"/>
          <w:b/>
          <w:bCs/>
          <w:color w:val="222222"/>
          <w:sz w:val="24"/>
          <w:szCs w:val="24"/>
        </w:rPr>
        <w:t>Random Forest Regression</w:t>
      </w:r>
    </w:p>
    <w:p w14:paraId="4167C0F3" w14:textId="515E51F2" w:rsidR="00ED192F" w:rsidRPr="00ED192F" w:rsidRDefault="00ED192F" w:rsidP="00ED192F">
      <w:pPr>
        <w:keepNext/>
        <w:keepLines/>
        <w:spacing w:before="40" w:after="0"/>
        <w:outlineLvl w:val="2"/>
        <w:rPr>
          <w:rFonts w:asciiTheme="majorHAnsi" w:eastAsiaTheme="majorEastAsia" w:hAnsiTheme="majorHAnsi" w:cstheme="majorBidi"/>
          <w:color w:val="1F3763" w:themeColor="accent1" w:themeShade="7F"/>
          <w:sz w:val="24"/>
          <w:szCs w:val="24"/>
        </w:rPr>
      </w:pP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58B53D10" w14:textId="77777777" w:rsidTr="00B115D4">
        <w:tc>
          <w:tcPr>
            <w:tcW w:w="2667" w:type="dxa"/>
            <w:shd w:val="clear" w:color="auto" w:fill="E7E6E6" w:themeFill="background2"/>
          </w:tcPr>
          <w:p w14:paraId="4461F3C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587" w:type="dxa"/>
            <w:shd w:val="clear" w:color="auto" w:fill="E7E6E6" w:themeFill="background2"/>
          </w:tcPr>
          <w:p w14:paraId="7CD220C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243FC24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587" w:type="dxa"/>
            <w:shd w:val="clear" w:color="auto" w:fill="E7E6E6" w:themeFill="background2"/>
          </w:tcPr>
          <w:p w14:paraId="3D0C740F"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21CD369F"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5C3CEC52" w14:textId="77777777" w:rsidTr="00B115D4">
        <w:tc>
          <w:tcPr>
            <w:tcW w:w="2667" w:type="dxa"/>
          </w:tcPr>
          <w:p w14:paraId="3BF47DB5"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2D875C0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85.42%</w:t>
            </w:r>
          </w:p>
        </w:tc>
        <w:tc>
          <w:tcPr>
            <w:tcW w:w="1587" w:type="dxa"/>
          </w:tcPr>
          <w:p w14:paraId="3CE13E46"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1.02</w:t>
            </w:r>
          </w:p>
        </w:tc>
        <w:tc>
          <w:tcPr>
            <w:tcW w:w="1587" w:type="dxa"/>
          </w:tcPr>
          <w:p w14:paraId="281EC7D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84.75%</w:t>
            </w:r>
          </w:p>
        </w:tc>
        <w:tc>
          <w:tcPr>
            <w:tcW w:w="1588" w:type="dxa"/>
          </w:tcPr>
          <w:p w14:paraId="3FE556B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w:t>
            </w:r>
          </w:p>
        </w:tc>
      </w:tr>
      <w:tr w:rsidR="00ED192F" w:rsidRPr="00ED192F" w14:paraId="445A6AA4" w14:textId="77777777" w:rsidTr="00B115D4">
        <w:tc>
          <w:tcPr>
            <w:tcW w:w="2667" w:type="dxa"/>
          </w:tcPr>
          <w:p w14:paraId="2842DBF5"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27FD1B8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85.06%</w:t>
            </w:r>
          </w:p>
        </w:tc>
        <w:tc>
          <w:tcPr>
            <w:tcW w:w="1587" w:type="dxa"/>
          </w:tcPr>
          <w:p w14:paraId="3414BAA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1.01</w:t>
            </w:r>
          </w:p>
        </w:tc>
        <w:tc>
          <w:tcPr>
            <w:tcW w:w="1587" w:type="dxa"/>
          </w:tcPr>
          <w:p w14:paraId="1A4907D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84.39%</w:t>
            </w:r>
          </w:p>
        </w:tc>
        <w:tc>
          <w:tcPr>
            <w:tcW w:w="1588" w:type="dxa"/>
          </w:tcPr>
          <w:p w14:paraId="7EBD6F0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0.37</w:t>
            </w:r>
          </w:p>
        </w:tc>
      </w:tr>
      <w:tr w:rsidR="00ED192F" w:rsidRPr="00ED192F" w14:paraId="3FB37AFB" w14:textId="77777777" w:rsidTr="00B115D4">
        <w:tc>
          <w:tcPr>
            <w:tcW w:w="2667" w:type="dxa"/>
          </w:tcPr>
          <w:p w14:paraId="5BB9E77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“20”</w:t>
            </w:r>
          </w:p>
        </w:tc>
        <w:tc>
          <w:tcPr>
            <w:tcW w:w="1587" w:type="dxa"/>
          </w:tcPr>
          <w:p w14:paraId="05F1FB4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85.09%</w:t>
            </w:r>
          </w:p>
        </w:tc>
        <w:tc>
          <w:tcPr>
            <w:tcW w:w="1587" w:type="dxa"/>
          </w:tcPr>
          <w:p w14:paraId="2F40AE7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1.01</w:t>
            </w:r>
          </w:p>
        </w:tc>
        <w:tc>
          <w:tcPr>
            <w:tcW w:w="1587" w:type="dxa"/>
          </w:tcPr>
          <w:p w14:paraId="5F724B32"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85.51%</w:t>
            </w:r>
          </w:p>
        </w:tc>
        <w:tc>
          <w:tcPr>
            <w:tcW w:w="1588" w:type="dxa"/>
          </w:tcPr>
          <w:p w14:paraId="3EBBA4F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0.33</w:t>
            </w:r>
          </w:p>
        </w:tc>
      </w:tr>
      <w:tr w:rsidR="00ED192F" w:rsidRPr="00ED192F" w14:paraId="15D08330" w14:textId="77777777" w:rsidTr="00B115D4">
        <w:tc>
          <w:tcPr>
            <w:tcW w:w="2667" w:type="dxa"/>
          </w:tcPr>
          <w:p w14:paraId="6381C952"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“9”</w:t>
            </w:r>
          </w:p>
        </w:tc>
        <w:tc>
          <w:tcPr>
            <w:tcW w:w="1587" w:type="dxa"/>
          </w:tcPr>
          <w:p w14:paraId="05153C57"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84.35%</w:t>
            </w:r>
          </w:p>
        </w:tc>
        <w:tc>
          <w:tcPr>
            <w:tcW w:w="1587" w:type="dxa"/>
          </w:tcPr>
          <w:p w14:paraId="1AB87826"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0.99</w:t>
            </w:r>
          </w:p>
        </w:tc>
        <w:tc>
          <w:tcPr>
            <w:tcW w:w="1587" w:type="dxa"/>
          </w:tcPr>
          <w:p w14:paraId="31E6198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86.2%</w:t>
            </w:r>
          </w:p>
        </w:tc>
        <w:tc>
          <w:tcPr>
            <w:tcW w:w="1588" w:type="dxa"/>
          </w:tcPr>
          <w:p w14:paraId="636E3412"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0.48</w:t>
            </w:r>
          </w:p>
        </w:tc>
      </w:tr>
    </w:tbl>
    <w:p w14:paraId="7B458A72" w14:textId="77777777" w:rsidR="00ED192F" w:rsidRPr="00ED192F" w:rsidRDefault="00ED192F" w:rsidP="00ED192F">
      <w:pPr>
        <w:rPr>
          <w:rFonts w:cstheme="minorHAnsi"/>
          <w:sz w:val="24"/>
          <w:szCs w:val="24"/>
        </w:rPr>
      </w:pPr>
      <w:r w:rsidRPr="00ED192F">
        <w:rPr>
          <w:rFonts w:cstheme="minorHAnsi"/>
          <w:sz w:val="24"/>
          <w:szCs w:val="24"/>
        </w:rPr>
        <w:t>Results are for unscaled data. Random Forest fitted for 1,000 trees using a random sample of (number of features)</w:t>
      </w:r>
      <w:r w:rsidRPr="00ED192F">
        <w:rPr>
          <w:rFonts w:cstheme="minorHAnsi"/>
          <w:sz w:val="24"/>
          <w:szCs w:val="24"/>
          <w:vertAlign w:val="superscript"/>
        </w:rPr>
        <w:t>1/2</w:t>
      </w:r>
      <w:r w:rsidRPr="00ED192F">
        <w:rPr>
          <w:rFonts w:cstheme="minorHAnsi"/>
          <w:sz w:val="24"/>
          <w:szCs w:val="24"/>
        </w:rPr>
        <w:t>.</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4311"/>
      </w:tblGrid>
      <w:tr w:rsidR="00ED192F" w:rsidRPr="00ED192F" w14:paraId="210CD454" w14:textId="77777777" w:rsidTr="00ED192F">
        <w:trPr>
          <w:trHeight w:val="2846"/>
        </w:trPr>
        <w:tc>
          <w:tcPr>
            <w:tcW w:w="4715" w:type="dxa"/>
          </w:tcPr>
          <w:p w14:paraId="35DD3897" w14:textId="77777777" w:rsidR="00ED192F" w:rsidRPr="00ED192F" w:rsidRDefault="00ED192F" w:rsidP="00ED192F">
            <w:pPr>
              <w:spacing w:after="160" w:line="259" w:lineRule="auto"/>
              <w:jc w:val="center"/>
              <w:rPr>
                <w:rFonts w:cstheme="minorHAnsi"/>
                <w:b/>
                <w:bCs/>
                <w:sz w:val="24"/>
                <w:szCs w:val="24"/>
              </w:rPr>
            </w:pPr>
            <w:bookmarkStart w:id="846" w:name="_Hlk25221061"/>
            <w:r w:rsidRPr="00ED192F">
              <w:rPr>
                <w:rFonts w:cstheme="minorHAnsi"/>
                <w:b/>
                <w:bCs/>
                <w:noProof/>
                <w:sz w:val="24"/>
                <w:szCs w:val="24"/>
              </w:rPr>
              <w:lastRenderedPageBreak/>
              <w:drawing>
                <wp:inline distT="0" distB="0" distL="0" distR="0" wp14:anchorId="696E9235" wp14:editId="51EBF8D5">
                  <wp:extent cx="2895600" cy="1869823"/>
                  <wp:effectExtent l="0" t="0" r="0" b="0"/>
                  <wp:docPr id="47" name="Picture 47" descr="C:\Users\Marcus\AppData\Local\Microsoft\Windows\INetCache\Content.MSO\66BC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us\AppData\Local\Microsoft\Windows\INetCache\Content.MSO\66BC317.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8660" cy="1891171"/>
                          </a:xfrm>
                          <a:prstGeom prst="rect">
                            <a:avLst/>
                          </a:prstGeom>
                          <a:noFill/>
                          <a:ln>
                            <a:noFill/>
                          </a:ln>
                        </pic:spPr>
                      </pic:pic>
                    </a:graphicData>
                  </a:graphic>
                </wp:inline>
              </w:drawing>
            </w:r>
          </w:p>
          <w:p w14:paraId="02D0D865" w14:textId="77777777" w:rsidR="00ED192F" w:rsidRPr="00ED192F" w:rsidRDefault="00ED192F" w:rsidP="00ED192F">
            <w:pPr>
              <w:spacing w:after="160" w:line="259" w:lineRule="auto"/>
              <w:jc w:val="center"/>
              <w:rPr>
                <w:rFonts w:cstheme="minorHAnsi"/>
                <w:b/>
                <w:bCs/>
                <w:sz w:val="24"/>
                <w:szCs w:val="24"/>
              </w:rPr>
            </w:pPr>
          </w:p>
        </w:tc>
        <w:tc>
          <w:tcPr>
            <w:tcW w:w="4311" w:type="dxa"/>
          </w:tcPr>
          <w:p w14:paraId="210A3E82"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64B5EDB3" wp14:editId="326CE291">
                  <wp:extent cx="2635567" cy="1916776"/>
                  <wp:effectExtent l="0" t="0" r="0" b="7620"/>
                  <wp:docPr id="48" name="Picture 48" descr="C:\Users\Marcus\AppData\Local\Microsoft\Windows\INetCache\Content.MSO\B56174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us\AppData\Local\Microsoft\Windows\INetCache\Content.MSO\B561743D.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6441" cy="1931957"/>
                          </a:xfrm>
                          <a:prstGeom prst="rect">
                            <a:avLst/>
                          </a:prstGeom>
                          <a:noFill/>
                          <a:ln>
                            <a:noFill/>
                          </a:ln>
                        </pic:spPr>
                      </pic:pic>
                    </a:graphicData>
                  </a:graphic>
                </wp:inline>
              </w:drawing>
            </w:r>
          </w:p>
        </w:tc>
      </w:tr>
      <w:tr w:rsidR="00ED192F" w:rsidRPr="00ED192F" w14:paraId="4C08585C" w14:textId="77777777" w:rsidTr="00ED192F">
        <w:tc>
          <w:tcPr>
            <w:tcW w:w="9026" w:type="dxa"/>
            <w:gridSpan w:val="2"/>
          </w:tcPr>
          <w:p w14:paraId="043A4F7E"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Random Forest: 9 features</w:t>
            </w:r>
          </w:p>
        </w:tc>
      </w:tr>
    </w:tbl>
    <w:bookmarkEnd w:id="846"/>
    <w:p w14:paraId="7732951D" w14:textId="77777777" w:rsidR="00ED192F" w:rsidRPr="00ED192F" w:rsidRDefault="00ED192F" w:rsidP="00ED192F">
      <w:pPr>
        <w:tabs>
          <w:tab w:val="left" w:pos="1944"/>
        </w:tabs>
        <w:rPr>
          <w:rFonts w:cstheme="minorHAnsi"/>
          <w:sz w:val="24"/>
          <w:szCs w:val="24"/>
        </w:rPr>
      </w:pPr>
      <w:r w:rsidRPr="00ED192F">
        <w:rPr>
          <w:rFonts w:cstheme="minorHAnsi"/>
          <w:sz w:val="24"/>
          <w:szCs w:val="24"/>
        </w:rPr>
        <w:tab/>
      </w:r>
    </w:p>
    <w:p w14:paraId="6A8F759D" w14:textId="77777777" w:rsidR="00ED192F" w:rsidRPr="00ED192F" w:rsidRDefault="00ED192F" w:rsidP="00ED192F">
      <w:pPr>
        <w:keepNext/>
        <w:keepLines/>
        <w:spacing w:before="40" w:after="0"/>
        <w:outlineLvl w:val="2"/>
        <w:rPr>
          <w:rFonts w:eastAsiaTheme="majorEastAsia" w:cstheme="minorHAnsi"/>
          <w:b/>
          <w:bCs/>
          <w:sz w:val="24"/>
          <w:szCs w:val="24"/>
        </w:rPr>
      </w:pPr>
      <w:r w:rsidRPr="00ED192F">
        <w:rPr>
          <w:rFonts w:eastAsiaTheme="majorEastAsia" w:cstheme="minorHAnsi"/>
          <w:b/>
          <w:bCs/>
          <w:sz w:val="24"/>
          <w:szCs w:val="24"/>
        </w:rPr>
        <w:t>Support Vector Regression</w:t>
      </w: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107B3336" w14:textId="77777777" w:rsidTr="00B115D4">
        <w:tc>
          <w:tcPr>
            <w:tcW w:w="2667" w:type="dxa"/>
            <w:shd w:val="clear" w:color="auto" w:fill="E7E6E6" w:themeFill="background2"/>
          </w:tcPr>
          <w:p w14:paraId="1CA0007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587" w:type="dxa"/>
            <w:shd w:val="clear" w:color="auto" w:fill="E7E6E6" w:themeFill="background2"/>
          </w:tcPr>
          <w:p w14:paraId="413DEB4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7F78092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587" w:type="dxa"/>
            <w:shd w:val="clear" w:color="auto" w:fill="E7E6E6" w:themeFill="background2"/>
          </w:tcPr>
          <w:p w14:paraId="3B0377B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0F141520"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3F621C10" w14:textId="77777777" w:rsidTr="00B115D4">
        <w:tc>
          <w:tcPr>
            <w:tcW w:w="2667" w:type="dxa"/>
          </w:tcPr>
          <w:p w14:paraId="61685623"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7ABD6D6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84.8%</w:t>
            </w:r>
          </w:p>
        </w:tc>
        <w:tc>
          <w:tcPr>
            <w:tcW w:w="1587" w:type="dxa"/>
          </w:tcPr>
          <w:p w14:paraId="501B0FD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0.92</w:t>
            </w:r>
          </w:p>
        </w:tc>
        <w:tc>
          <w:tcPr>
            <w:tcW w:w="1587" w:type="dxa"/>
          </w:tcPr>
          <w:p w14:paraId="393A8118"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84.70%</w:t>
            </w:r>
          </w:p>
        </w:tc>
        <w:tc>
          <w:tcPr>
            <w:tcW w:w="1588" w:type="dxa"/>
          </w:tcPr>
          <w:p w14:paraId="14774A1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0.03</w:t>
            </w:r>
          </w:p>
        </w:tc>
      </w:tr>
      <w:tr w:rsidR="00ED192F" w:rsidRPr="00ED192F" w14:paraId="204E85C1" w14:textId="77777777" w:rsidTr="00B115D4">
        <w:tc>
          <w:tcPr>
            <w:tcW w:w="2667" w:type="dxa"/>
          </w:tcPr>
          <w:p w14:paraId="31DB6522"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48C3A29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83.29%</w:t>
            </w:r>
          </w:p>
        </w:tc>
        <w:tc>
          <w:tcPr>
            <w:tcW w:w="1587" w:type="dxa"/>
          </w:tcPr>
          <w:p w14:paraId="1441618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0.89</w:t>
            </w:r>
          </w:p>
        </w:tc>
        <w:tc>
          <w:tcPr>
            <w:tcW w:w="1587" w:type="dxa"/>
          </w:tcPr>
          <w:p w14:paraId="2B468C3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84.72%</w:t>
            </w:r>
          </w:p>
        </w:tc>
        <w:tc>
          <w:tcPr>
            <w:tcW w:w="1588" w:type="dxa"/>
          </w:tcPr>
          <w:p w14:paraId="4C7E31EF"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0.22</w:t>
            </w:r>
          </w:p>
        </w:tc>
      </w:tr>
      <w:tr w:rsidR="00ED192F" w:rsidRPr="00ED192F" w14:paraId="1E924517" w14:textId="77777777" w:rsidTr="00B115D4">
        <w:tc>
          <w:tcPr>
            <w:tcW w:w="2667" w:type="dxa"/>
          </w:tcPr>
          <w:p w14:paraId="7F6DEE1D"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“20”</w:t>
            </w:r>
          </w:p>
        </w:tc>
        <w:tc>
          <w:tcPr>
            <w:tcW w:w="1587" w:type="dxa"/>
          </w:tcPr>
          <w:p w14:paraId="3754C6CC"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85.14%</w:t>
            </w:r>
          </w:p>
        </w:tc>
        <w:tc>
          <w:tcPr>
            <w:tcW w:w="1587" w:type="dxa"/>
          </w:tcPr>
          <w:p w14:paraId="4A5B481D"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w:t>
            </w:r>
          </w:p>
        </w:tc>
        <w:tc>
          <w:tcPr>
            <w:tcW w:w="1587" w:type="dxa"/>
          </w:tcPr>
          <w:p w14:paraId="2AEA6FBB"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85.25%</w:t>
            </w:r>
          </w:p>
        </w:tc>
        <w:tc>
          <w:tcPr>
            <w:tcW w:w="1588" w:type="dxa"/>
          </w:tcPr>
          <w:p w14:paraId="7ECD21AF"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0.2</w:t>
            </w:r>
          </w:p>
        </w:tc>
      </w:tr>
      <w:tr w:rsidR="00ED192F" w:rsidRPr="00ED192F" w14:paraId="69E55523" w14:textId="77777777" w:rsidTr="00B115D4">
        <w:tc>
          <w:tcPr>
            <w:tcW w:w="2667" w:type="dxa"/>
          </w:tcPr>
          <w:p w14:paraId="6C71496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“9”</w:t>
            </w:r>
          </w:p>
        </w:tc>
        <w:tc>
          <w:tcPr>
            <w:tcW w:w="1587" w:type="dxa"/>
          </w:tcPr>
          <w:p w14:paraId="511A3AF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82.9%</w:t>
            </w:r>
          </w:p>
        </w:tc>
        <w:tc>
          <w:tcPr>
            <w:tcW w:w="1587" w:type="dxa"/>
          </w:tcPr>
          <w:p w14:paraId="76557025"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w:t>
            </w:r>
          </w:p>
        </w:tc>
        <w:tc>
          <w:tcPr>
            <w:tcW w:w="1587" w:type="dxa"/>
          </w:tcPr>
          <w:p w14:paraId="46BC27C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84.44</w:t>
            </w:r>
          </w:p>
        </w:tc>
        <w:tc>
          <w:tcPr>
            <w:tcW w:w="1588" w:type="dxa"/>
          </w:tcPr>
          <w:p w14:paraId="3B4F3D0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0.17</w:t>
            </w:r>
          </w:p>
        </w:tc>
      </w:tr>
    </w:tbl>
    <w:p w14:paraId="1E001BE0" w14:textId="77777777" w:rsidR="00ED192F" w:rsidRPr="00ED192F" w:rsidRDefault="00ED192F" w:rsidP="00ED192F">
      <w:pPr>
        <w:rPr>
          <w:rFonts w:cstheme="minorHAnsi"/>
          <w:sz w:val="24"/>
          <w:szCs w:val="24"/>
        </w:rPr>
      </w:pPr>
      <w:r w:rsidRPr="00ED192F">
        <w:rPr>
          <w:rFonts w:cstheme="minorHAnsi"/>
          <w:sz w:val="24"/>
          <w:szCs w:val="24"/>
        </w:rPr>
        <w:t>Results are for scaled data and radial basis function (RBF) kernel which outperformed sigmoid and polynomial kernels. Optimal regularisation parameter (C) = 10 i.e. the model traded a relatively small margin for higher training accuracy.</w:t>
      </w:r>
    </w:p>
    <w:p w14:paraId="053A1308" w14:textId="77777777" w:rsidR="00ED192F" w:rsidRPr="00ED192F" w:rsidRDefault="00ED192F" w:rsidP="00ED192F">
      <w:pPr>
        <w:rPr>
          <w:rFonts w:cstheme="minorHAnsi"/>
          <w:sz w:val="24"/>
          <w:szCs w:val="24"/>
        </w:rPr>
      </w:pP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3"/>
        <w:gridCol w:w="4513"/>
      </w:tblGrid>
      <w:tr w:rsidR="00ED192F" w:rsidRPr="00ED192F" w14:paraId="5211F89D" w14:textId="77777777" w:rsidTr="00B115D4">
        <w:tc>
          <w:tcPr>
            <w:tcW w:w="4513" w:type="dxa"/>
          </w:tcPr>
          <w:p w14:paraId="1FF8C54B" w14:textId="77777777" w:rsidR="00ED192F" w:rsidRPr="00ED192F" w:rsidRDefault="00ED192F" w:rsidP="00ED192F">
            <w:pPr>
              <w:spacing w:after="160" w:line="259" w:lineRule="auto"/>
              <w:jc w:val="center"/>
              <w:rPr>
                <w:rFonts w:cstheme="minorHAnsi"/>
                <w:b/>
                <w:bCs/>
                <w:sz w:val="24"/>
                <w:szCs w:val="24"/>
              </w:rPr>
            </w:pPr>
            <w:r w:rsidRPr="00ED192F">
              <w:rPr>
                <w:rFonts w:cstheme="minorHAnsi"/>
                <w:b/>
                <w:bCs/>
                <w:noProof/>
                <w:sz w:val="24"/>
                <w:szCs w:val="24"/>
              </w:rPr>
              <w:drawing>
                <wp:inline distT="0" distB="0" distL="0" distR="0" wp14:anchorId="163C95CB" wp14:editId="2D4B3A4E">
                  <wp:extent cx="2781300" cy="1954085"/>
                  <wp:effectExtent l="0" t="0" r="0" b="8255"/>
                  <wp:docPr id="49" name="Picture 49" descr="C:\Users\Marcus\AppData\Local\Microsoft\Windows\INetCache\Content.MSO\E9A7CF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cus\AppData\Local\Microsoft\Windows\INetCache\Content.MSO\E9A7CF4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4735" cy="2012705"/>
                          </a:xfrm>
                          <a:prstGeom prst="rect">
                            <a:avLst/>
                          </a:prstGeom>
                          <a:noFill/>
                          <a:ln>
                            <a:noFill/>
                          </a:ln>
                        </pic:spPr>
                      </pic:pic>
                    </a:graphicData>
                  </a:graphic>
                </wp:inline>
              </w:drawing>
            </w:r>
          </w:p>
          <w:p w14:paraId="25B5883E" w14:textId="77777777" w:rsidR="00ED192F" w:rsidRPr="00ED192F" w:rsidRDefault="00ED192F" w:rsidP="00ED192F">
            <w:pPr>
              <w:spacing w:after="160" w:line="259" w:lineRule="auto"/>
              <w:jc w:val="center"/>
              <w:rPr>
                <w:rFonts w:cstheme="minorHAnsi"/>
                <w:b/>
                <w:bCs/>
                <w:sz w:val="24"/>
                <w:szCs w:val="24"/>
              </w:rPr>
            </w:pPr>
          </w:p>
        </w:tc>
        <w:tc>
          <w:tcPr>
            <w:tcW w:w="4513" w:type="dxa"/>
          </w:tcPr>
          <w:p w14:paraId="40387CA1"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3A088699" wp14:editId="74206143">
                  <wp:extent cx="2844330" cy="1953895"/>
                  <wp:effectExtent l="0" t="0" r="0" b="8255"/>
                  <wp:docPr id="50" name="Picture 50" descr="C:\Users\Marcus\AppData\Local\Microsoft\Windows\INetCache\Content.MSO\A9A5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rcus\AppData\Local\Microsoft\Windows\INetCache\Content.MSO\A9A53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0837" cy="2027059"/>
                          </a:xfrm>
                          <a:prstGeom prst="rect">
                            <a:avLst/>
                          </a:prstGeom>
                          <a:noFill/>
                          <a:ln>
                            <a:noFill/>
                          </a:ln>
                        </pic:spPr>
                      </pic:pic>
                    </a:graphicData>
                  </a:graphic>
                </wp:inline>
              </w:drawing>
            </w:r>
          </w:p>
        </w:tc>
      </w:tr>
      <w:tr w:rsidR="00ED192F" w:rsidRPr="00ED192F" w14:paraId="1CFDD6D7" w14:textId="77777777" w:rsidTr="00B115D4">
        <w:tc>
          <w:tcPr>
            <w:tcW w:w="9026" w:type="dxa"/>
            <w:gridSpan w:val="2"/>
          </w:tcPr>
          <w:p w14:paraId="167B8DDB"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Support Vector Regression: 20 features</w:t>
            </w:r>
          </w:p>
        </w:tc>
      </w:tr>
    </w:tbl>
    <w:p w14:paraId="5127A622" w14:textId="77777777" w:rsidR="00ED192F" w:rsidRPr="00ED192F" w:rsidRDefault="00ED192F" w:rsidP="00ED192F">
      <w:pPr>
        <w:rPr>
          <w:rFonts w:cstheme="minorHAnsi"/>
          <w:sz w:val="24"/>
          <w:szCs w:val="24"/>
        </w:rPr>
      </w:pPr>
    </w:p>
    <w:p w14:paraId="791D50BF" w14:textId="77777777" w:rsidR="00ED192F" w:rsidRPr="00ED192F" w:rsidRDefault="00ED192F" w:rsidP="00ED192F">
      <w:pPr>
        <w:keepNext/>
        <w:keepLines/>
        <w:spacing w:before="40" w:after="0"/>
        <w:outlineLvl w:val="2"/>
        <w:rPr>
          <w:rFonts w:eastAsiaTheme="majorEastAsia" w:cstheme="minorHAnsi"/>
          <w:b/>
          <w:bCs/>
          <w:sz w:val="24"/>
          <w:szCs w:val="24"/>
        </w:rPr>
      </w:pPr>
      <w:r w:rsidRPr="00ED192F">
        <w:rPr>
          <w:rFonts w:eastAsiaTheme="majorEastAsia" w:cstheme="minorHAnsi"/>
          <w:b/>
          <w:bCs/>
          <w:sz w:val="24"/>
          <w:szCs w:val="24"/>
        </w:rPr>
        <w:lastRenderedPageBreak/>
        <w:t>K-NN Regression</w:t>
      </w:r>
    </w:p>
    <w:p w14:paraId="74AFACE4" w14:textId="77777777" w:rsidR="00ED192F" w:rsidRPr="00ED192F" w:rsidRDefault="00ED192F" w:rsidP="00ED192F">
      <w:pPr>
        <w:rPr>
          <w:rFonts w:cstheme="minorHAnsi"/>
          <w:sz w:val="24"/>
          <w:szCs w:val="24"/>
        </w:rPr>
      </w:pPr>
      <w:r w:rsidRPr="00ED192F">
        <w:rPr>
          <w:rFonts w:cstheme="minorHAnsi"/>
          <w:sz w:val="24"/>
          <w:szCs w:val="24"/>
        </w:rPr>
        <w:t>The lack of “elbow” in the Test RMSE versus K plot using all features indicated the target variable, Combined, is not consistently correlated with a similar set of features i.e. the combination of features and response are relatively unique. On this basis, it was not expected that KNN using all features would perform well on the test dataset. This is contrasted with a clear optimal K (15 neighbours) when using only 9 features.</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61"/>
        <w:gridCol w:w="1247"/>
        <w:gridCol w:w="191"/>
        <w:gridCol w:w="1439"/>
        <w:gridCol w:w="1439"/>
        <w:gridCol w:w="1439"/>
      </w:tblGrid>
      <w:tr w:rsidR="00ED192F" w:rsidRPr="00ED192F" w14:paraId="23CCA403" w14:textId="77777777" w:rsidTr="00B115D4">
        <w:tc>
          <w:tcPr>
            <w:tcW w:w="4508" w:type="dxa"/>
            <w:gridSpan w:val="2"/>
          </w:tcPr>
          <w:p w14:paraId="12888A43"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194044B3" wp14:editId="51983628">
                  <wp:extent cx="2799967" cy="1949450"/>
                  <wp:effectExtent l="0" t="0" r="635" b="0"/>
                  <wp:docPr id="51" name="Picture 51" descr="C:\Users\Marcus\AppData\Local\Microsoft\Windows\INetCache\Content.MSO\4E0E82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cus\AppData\Local\Microsoft\Windows\INetCache\Content.MSO\4E0E820B.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6763" cy="1982031"/>
                          </a:xfrm>
                          <a:prstGeom prst="rect">
                            <a:avLst/>
                          </a:prstGeom>
                          <a:noFill/>
                          <a:ln>
                            <a:noFill/>
                          </a:ln>
                        </pic:spPr>
                      </pic:pic>
                    </a:graphicData>
                  </a:graphic>
                </wp:inline>
              </w:drawing>
            </w:r>
          </w:p>
        </w:tc>
        <w:tc>
          <w:tcPr>
            <w:tcW w:w="4508" w:type="dxa"/>
            <w:gridSpan w:val="4"/>
          </w:tcPr>
          <w:p w14:paraId="1B2CE151"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57628009" wp14:editId="78D6BB7F">
                  <wp:extent cx="2758440" cy="1949860"/>
                  <wp:effectExtent l="0" t="0" r="3810" b="0"/>
                  <wp:docPr id="52" name="Picture 52" descr="C:\Users\Marcus\AppData\Local\Microsoft\Windows\INetCache\Content.MSO\2DD133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cus\AppData\Local\Microsoft\Windows\INetCache\Content.MSO\2DD1335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2942" cy="1967180"/>
                          </a:xfrm>
                          <a:prstGeom prst="rect">
                            <a:avLst/>
                          </a:prstGeom>
                          <a:noFill/>
                          <a:ln>
                            <a:noFill/>
                          </a:ln>
                        </pic:spPr>
                      </pic:pic>
                    </a:graphicData>
                  </a:graphic>
                </wp:inline>
              </w:drawing>
            </w:r>
          </w:p>
        </w:tc>
      </w:tr>
      <w:tr w:rsidR="00ED192F" w:rsidRPr="00ED192F" w14:paraId="3DFFB1AA"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Borders>
              <w:top w:val="single" w:sz="4" w:space="0" w:color="auto"/>
            </w:tcBorders>
            <w:shd w:val="clear" w:color="auto" w:fill="E7E6E6" w:themeFill="background2"/>
          </w:tcPr>
          <w:p w14:paraId="534FDFB2"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438" w:type="dxa"/>
            <w:gridSpan w:val="2"/>
            <w:tcBorders>
              <w:top w:val="single" w:sz="4" w:space="0" w:color="auto"/>
            </w:tcBorders>
            <w:shd w:val="clear" w:color="auto" w:fill="E7E6E6" w:themeFill="background2"/>
          </w:tcPr>
          <w:p w14:paraId="3A45969E"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439" w:type="dxa"/>
            <w:tcBorders>
              <w:top w:val="single" w:sz="4" w:space="0" w:color="auto"/>
            </w:tcBorders>
            <w:shd w:val="clear" w:color="auto" w:fill="E7E6E6" w:themeFill="background2"/>
          </w:tcPr>
          <w:p w14:paraId="1AAFF4E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439" w:type="dxa"/>
            <w:tcBorders>
              <w:top w:val="single" w:sz="4" w:space="0" w:color="auto"/>
            </w:tcBorders>
            <w:shd w:val="clear" w:color="auto" w:fill="E7E6E6" w:themeFill="background2"/>
          </w:tcPr>
          <w:p w14:paraId="6B532306"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439" w:type="dxa"/>
            <w:tcBorders>
              <w:top w:val="single" w:sz="4" w:space="0" w:color="auto"/>
            </w:tcBorders>
            <w:shd w:val="clear" w:color="auto" w:fill="E7E6E6" w:themeFill="background2"/>
          </w:tcPr>
          <w:p w14:paraId="6F73869A"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2FDAFEE2"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154F9A02"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438" w:type="dxa"/>
            <w:gridSpan w:val="2"/>
          </w:tcPr>
          <w:p w14:paraId="29D3EAA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81.68%</w:t>
            </w:r>
          </w:p>
        </w:tc>
        <w:tc>
          <w:tcPr>
            <w:tcW w:w="1439" w:type="dxa"/>
          </w:tcPr>
          <w:p w14:paraId="41DD33A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1.04</w:t>
            </w:r>
          </w:p>
        </w:tc>
        <w:tc>
          <w:tcPr>
            <w:tcW w:w="1439" w:type="dxa"/>
          </w:tcPr>
          <w:p w14:paraId="5E1254B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80.08%</w:t>
            </w:r>
          </w:p>
        </w:tc>
        <w:tc>
          <w:tcPr>
            <w:tcW w:w="1439" w:type="dxa"/>
          </w:tcPr>
          <w:p w14:paraId="0049F22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0.13</w:t>
            </w:r>
          </w:p>
        </w:tc>
      </w:tr>
      <w:tr w:rsidR="00ED192F" w:rsidRPr="00ED192F" w14:paraId="2FB87E65"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7F70F99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438" w:type="dxa"/>
            <w:gridSpan w:val="2"/>
          </w:tcPr>
          <w:p w14:paraId="2C242E1C"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83.59%</w:t>
            </w:r>
          </w:p>
        </w:tc>
        <w:tc>
          <w:tcPr>
            <w:tcW w:w="1439" w:type="dxa"/>
          </w:tcPr>
          <w:p w14:paraId="0309C59D"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0.99</w:t>
            </w:r>
          </w:p>
        </w:tc>
        <w:tc>
          <w:tcPr>
            <w:tcW w:w="1439" w:type="dxa"/>
          </w:tcPr>
          <w:p w14:paraId="28EEB88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83.19%</w:t>
            </w:r>
          </w:p>
        </w:tc>
        <w:tc>
          <w:tcPr>
            <w:tcW w:w="1439" w:type="dxa"/>
          </w:tcPr>
          <w:p w14:paraId="692AF2FB"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0.08</w:t>
            </w:r>
          </w:p>
        </w:tc>
      </w:tr>
      <w:tr w:rsidR="00ED192F" w:rsidRPr="00ED192F" w14:paraId="4B8D9E61"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53D5C22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“20”</w:t>
            </w:r>
          </w:p>
        </w:tc>
        <w:tc>
          <w:tcPr>
            <w:tcW w:w="1438" w:type="dxa"/>
            <w:gridSpan w:val="2"/>
          </w:tcPr>
          <w:p w14:paraId="4A864DB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83.33%</w:t>
            </w:r>
          </w:p>
        </w:tc>
        <w:tc>
          <w:tcPr>
            <w:tcW w:w="1439" w:type="dxa"/>
          </w:tcPr>
          <w:p w14:paraId="1D60A03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w:t>
            </w:r>
          </w:p>
        </w:tc>
        <w:tc>
          <w:tcPr>
            <w:tcW w:w="1439" w:type="dxa"/>
          </w:tcPr>
          <w:p w14:paraId="1EEEB73F"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80.93%</w:t>
            </w:r>
          </w:p>
        </w:tc>
        <w:tc>
          <w:tcPr>
            <w:tcW w:w="1439" w:type="dxa"/>
          </w:tcPr>
          <w:p w14:paraId="46F8A2E2"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0.08</w:t>
            </w:r>
          </w:p>
        </w:tc>
      </w:tr>
      <w:tr w:rsidR="00ED192F" w:rsidRPr="00ED192F" w14:paraId="40E3B26C"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1301C6C2"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“9”</w:t>
            </w:r>
          </w:p>
        </w:tc>
        <w:tc>
          <w:tcPr>
            <w:tcW w:w="1438" w:type="dxa"/>
            <w:gridSpan w:val="2"/>
          </w:tcPr>
          <w:p w14:paraId="4632B9F2"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82.21%</w:t>
            </w:r>
          </w:p>
        </w:tc>
        <w:tc>
          <w:tcPr>
            <w:tcW w:w="1439" w:type="dxa"/>
          </w:tcPr>
          <w:p w14:paraId="23145EF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1.02</w:t>
            </w:r>
          </w:p>
        </w:tc>
        <w:tc>
          <w:tcPr>
            <w:tcW w:w="1439" w:type="dxa"/>
          </w:tcPr>
          <w:p w14:paraId="5F8C12B4"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81.64%</w:t>
            </w:r>
          </w:p>
        </w:tc>
        <w:tc>
          <w:tcPr>
            <w:tcW w:w="1439" w:type="dxa"/>
          </w:tcPr>
          <w:p w14:paraId="1BB66F97"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0.23</w:t>
            </w:r>
          </w:p>
        </w:tc>
      </w:tr>
    </w:tbl>
    <w:p w14:paraId="7A40A668" w14:textId="77777777" w:rsidR="00ED192F" w:rsidRPr="00ED192F" w:rsidRDefault="00ED192F" w:rsidP="00ED192F">
      <w:pPr>
        <w:rPr>
          <w:rFonts w:cstheme="minorHAnsi"/>
          <w:sz w:val="24"/>
          <w:szCs w:val="24"/>
        </w:rPr>
      </w:pPr>
      <w:r w:rsidRPr="00ED192F">
        <w:rPr>
          <w:rFonts w:cstheme="minorHAnsi"/>
          <w:sz w:val="24"/>
          <w:szCs w:val="24"/>
        </w:rPr>
        <w:t>Results are for scaled data using a ball tree algorithm and Manhattan distance.</w:t>
      </w:r>
    </w:p>
    <w:p w14:paraId="1D3CE76F" w14:textId="77777777" w:rsidR="00ED192F" w:rsidRPr="00ED192F" w:rsidRDefault="00ED192F" w:rsidP="00ED192F">
      <w:pPr>
        <w:rPr>
          <w:rFonts w:cstheme="minorHAnsi"/>
          <w:sz w:val="24"/>
          <w:szCs w:val="24"/>
        </w:rPr>
      </w:pPr>
    </w:p>
    <w:p w14:paraId="44874658" w14:textId="77777777" w:rsidR="00ED192F" w:rsidRPr="00ED192F" w:rsidRDefault="00ED192F" w:rsidP="00ED192F">
      <w:pPr>
        <w:keepNext/>
        <w:keepLines/>
        <w:spacing w:before="40" w:after="0"/>
        <w:outlineLvl w:val="2"/>
        <w:rPr>
          <w:rFonts w:eastAsiaTheme="majorEastAsia" w:cstheme="minorHAnsi"/>
          <w:b/>
          <w:bCs/>
          <w:color w:val="1F3763" w:themeColor="accent1" w:themeShade="7F"/>
          <w:sz w:val="24"/>
          <w:szCs w:val="24"/>
        </w:rPr>
      </w:pPr>
      <w:r w:rsidRPr="00ED192F">
        <w:rPr>
          <w:rFonts w:eastAsiaTheme="majorEastAsia" w:cstheme="minorHAnsi"/>
          <w:b/>
          <w:bCs/>
          <w:sz w:val="24"/>
          <w:szCs w:val="24"/>
        </w:rPr>
        <w:t>Artificial Neural Networks (ANN)</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0"/>
        <w:gridCol w:w="4956"/>
      </w:tblGrid>
      <w:tr w:rsidR="00ED192F" w:rsidRPr="00ED192F" w14:paraId="280ED5DE" w14:textId="77777777" w:rsidTr="00B115D4">
        <w:tc>
          <w:tcPr>
            <w:tcW w:w="4450" w:type="dxa"/>
          </w:tcPr>
          <w:p w14:paraId="14A28094" w14:textId="77777777" w:rsidR="00ED192F" w:rsidRPr="00ED192F" w:rsidRDefault="00ED192F" w:rsidP="00ED192F">
            <w:pPr>
              <w:spacing w:after="160" w:line="259" w:lineRule="auto"/>
              <w:rPr>
                <w:rFonts w:cstheme="minorHAnsi"/>
                <w:sz w:val="24"/>
                <w:szCs w:val="24"/>
              </w:rPr>
            </w:pPr>
            <w:r w:rsidRPr="00ED192F">
              <w:rPr>
                <w:rFonts w:cstheme="minorHAnsi"/>
                <w:sz w:val="24"/>
                <w:szCs w:val="24"/>
              </w:rPr>
              <w:t xml:space="preserve">ANNs were developed using the </w:t>
            </w:r>
            <w:proofErr w:type="spellStart"/>
            <w:r w:rsidRPr="00ED192F">
              <w:rPr>
                <w:rFonts w:cstheme="minorHAnsi"/>
                <w:sz w:val="24"/>
                <w:szCs w:val="24"/>
              </w:rPr>
              <w:t>KerasRegressor</w:t>
            </w:r>
            <w:proofErr w:type="spellEnd"/>
            <w:r w:rsidRPr="00ED192F">
              <w:rPr>
                <w:rFonts w:cstheme="minorHAnsi"/>
                <w:sz w:val="24"/>
                <w:szCs w:val="24"/>
              </w:rPr>
              <w:t xml:space="preserve">, Sequential (from the </w:t>
            </w:r>
            <w:proofErr w:type="spellStart"/>
            <w:r w:rsidRPr="00ED192F">
              <w:rPr>
                <w:rFonts w:cstheme="minorHAnsi"/>
                <w:sz w:val="24"/>
                <w:szCs w:val="24"/>
              </w:rPr>
              <w:t>Keras</w:t>
            </w:r>
            <w:proofErr w:type="spellEnd"/>
            <w:r w:rsidRPr="00ED192F">
              <w:rPr>
                <w:rFonts w:cstheme="minorHAnsi"/>
                <w:sz w:val="24"/>
                <w:szCs w:val="24"/>
              </w:rPr>
              <w:t xml:space="preserve"> library in Python) and </w:t>
            </w:r>
            <w:proofErr w:type="spellStart"/>
            <w:r w:rsidRPr="00ED192F">
              <w:rPr>
                <w:rFonts w:cstheme="minorHAnsi"/>
                <w:sz w:val="24"/>
                <w:szCs w:val="24"/>
              </w:rPr>
              <w:t>MLPRegressor</w:t>
            </w:r>
            <w:proofErr w:type="spellEnd"/>
            <w:r w:rsidRPr="00ED192F">
              <w:rPr>
                <w:rFonts w:cstheme="minorHAnsi"/>
                <w:sz w:val="24"/>
                <w:szCs w:val="24"/>
              </w:rPr>
              <w:t xml:space="preserve"> (from </w:t>
            </w:r>
            <w:proofErr w:type="spellStart"/>
            <w:r w:rsidRPr="00ED192F">
              <w:rPr>
                <w:rFonts w:cstheme="minorHAnsi"/>
                <w:sz w:val="24"/>
                <w:szCs w:val="24"/>
              </w:rPr>
              <w:t>sklearn</w:t>
            </w:r>
            <w:proofErr w:type="spellEnd"/>
            <w:r w:rsidRPr="00ED192F">
              <w:rPr>
                <w:rFonts w:cstheme="minorHAnsi"/>
                <w:sz w:val="24"/>
                <w:szCs w:val="24"/>
              </w:rPr>
              <w:t xml:space="preserve"> </w:t>
            </w:r>
            <w:proofErr w:type="spellStart"/>
            <w:r w:rsidRPr="00ED192F">
              <w:rPr>
                <w:rFonts w:cstheme="minorHAnsi"/>
                <w:sz w:val="24"/>
                <w:szCs w:val="24"/>
              </w:rPr>
              <w:t>neural_network</w:t>
            </w:r>
            <w:proofErr w:type="spellEnd"/>
            <w:r w:rsidRPr="00ED192F">
              <w:rPr>
                <w:rFonts w:cstheme="minorHAnsi"/>
                <w:sz w:val="24"/>
                <w:szCs w:val="24"/>
              </w:rPr>
              <w:t xml:space="preserve"> in Python).</w:t>
            </w:r>
          </w:p>
          <w:p w14:paraId="392B62BE" w14:textId="77777777" w:rsidR="00ED192F" w:rsidRPr="00ED192F" w:rsidRDefault="00ED192F" w:rsidP="00ED192F">
            <w:pPr>
              <w:spacing w:after="160" w:line="259" w:lineRule="auto"/>
              <w:rPr>
                <w:rFonts w:cstheme="minorHAnsi"/>
                <w:sz w:val="24"/>
                <w:szCs w:val="24"/>
              </w:rPr>
            </w:pPr>
            <w:r w:rsidRPr="00ED192F">
              <w:rPr>
                <w:rFonts w:cstheme="minorHAnsi"/>
                <w:sz w:val="24"/>
                <w:szCs w:val="24"/>
              </w:rPr>
              <w:t>Results are shown for the Sequential model implemented with early stopping.</w:t>
            </w:r>
          </w:p>
          <w:p w14:paraId="5077D69C" w14:textId="77777777" w:rsidR="00ED192F" w:rsidRPr="00ED192F" w:rsidRDefault="00ED192F" w:rsidP="00ED192F">
            <w:pPr>
              <w:spacing w:after="160" w:line="259" w:lineRule="auto"/>
              <w:rPr>
                <w:rFonts w:cstheme="minorHAnsi"/>
                <w:sz w:val="24"/>
                <w:szCs w:val="24"/>
              </w:rPr>
            </w:pPr>
          </w:p>
        </w:tc>
        <w:tc>
          <w:tcPr>
            <w:tcW w:w="4566" w:type="dxa"/>
          </w:tcPr>
          <w:p w14:paraId="2070F25E"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60E3FC5C" wp14:editId="25552DC4">
                  <wp:extent cx="3008813" cy="2186940"/>
                  <wp:effectExtent l="0" t="0" r="1270" b="3810"/>
                  <wp:docPr id="53" name="Picture 53" descr="C:\Users\Marcus\AppData\Local\Microsoft\Windows\INetCache\Content.MSO\99AFF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rcus\AppData\Local\Microsoft\Windows\INetCache\Content.MSO\99AFF52D.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631" cy="2207159"/>
                          </a:xfrm>
                          <a:prstGeom prst="rect">
                            <a:avLst/>
                          </a:prstGeom>
                          <a:noFill/>
                          <a:ln>
                            <a:noFill/>
                          </a:ln>
                        </pic:spPr>
                      </pic:pic>
                    </a:graphicData>
                  </a:graphic>
                </wp:inline>
              </w:drawing>
            </w:r>
          </w:p>
        </w:tc>
      </w:tr>
    </w:tbl>
    <w:p w14:paraId="5C2F77B2" w14:textId="77777777" w:rsidR="00ED192F" w:rsidRPr="00ED192F" w:rsidRDefault="00ED192F" w:rsidP="00ED192F">
      <w:pPr>
        <w:rPr>
          <w:rFonts w:cstheme="minorHAnsi"/>
          <w:sz w:val="24"/>
          <w:szCs w:val="24"/>
        </w:rPr>
      </w:pPr>
      <w:r w:rsidRPr="00ED192F">
        <w:rPr>
          <w:rFonts w:cstheme="minorHAnsi"/>
          <w:sz w:val="24"/>
          <w:szCs w:val="24"/>
        </w:rPr>
        <w:t>The importance of early stopping is evident where the test error (orange) starts to rise after relatively few epochs despite training loss continuing to fall.</w:t>
      </w: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1B8EFB64" w14:textId="77777777" w:rsidTr="00B115D4">
        <w:tc>
          <w:tcPr>
            <w:tcW w:w="2667" w:type="dxa"/>
            <w:shd w:val="clear" w:color="auto" w:fill="E7E6E6" w:themeFill="background2"/>
          </w:tcPr>
          <w:p w14:paraId="240FBD89"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lastRenderedPageBreak/>
              <w:t>Machine Learning Model</w:t>
            </w:r>
          </w:p>
        </w:tc>
        <w:tc>
          <w:tcPr>
            <w:tcW w:w="1587" w:type="dxa"/>
            <w:shd w:val="clear" w:color="auto" w:fill="E7E6E6" w:themeFill="background2"/>
          </w:tcPr>
          <w:p w14:paraId="0AE6EA65"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57BACBF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587" w:type="dxa"/>
            <w:shd w:val="clear" w:color="auto" w:fill="E7E6E6" w:themeFill="background2"/>
          </w:tcPr>
          <w:p w14:paraId="342F3060"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115F9976"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1CD9382F" w14:textId="77777777" w:rsidTr="00B115D4">
        <w:tc>
          <w:tcPr>
            <w:tcW w:w="2667" w:type="dxa"/>
          </w:tcPr>
          <w:p w14:paraId="574EF5A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0B330F1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85.53%</w:t>
            </w:r>
          </w:p>
        </w:tc>
        <w:tc>
          <w:tcPr>
            <w:tcW w:w="1587" w:type="dxa"/>
          </w:tcPr>
          <w:p w14:paraId="40D5BB45"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0.88</w:t>
            </w:r>
          </w:p>
        </w:tc>
        <w:tc>
          <w:tcPr>
            <w:tcW w:w="1587" w:type="dxa"/>
          </w:tcPr>
          <w:p w14:paraId="627E137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83.09%</w:t>
            </w:r>
          </w:p>
        </w:tc>
        <w:tc>
          <w:tcPr>
            <w:tcW w:w="1588" w:type="dxa"/>
          </w:tcPr>
          <w:p w14:paraId="19BDAE6D"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0.05</w:t>
            </w:r>
          </w:p>
        </w:tc>
      </w:tr>
      <w:tr w:rsidR="00ED192F" w:rsidRPr="00ED192F" w14:paraId="2DB392E4" w14:textId="77777777" w:rsidTr="00B115D4">
        <w:tc>
          <w:tcPr>
            <w:tcW w:w="2667" w:type="dxa"/>
          </w:tcPr>
          <w:p w14:paraId="544D197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2CD70BD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85.33%</w:t>
            </w:r>
          </w:p>
        </w:tc>
        <w:tc>
          <w:tcPr>
            <w:tcW w:w="1587" w:type="dxa"/>
          </w:tcPr>
          <w:p w14:paraId="50EE7C5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0.90</w:t>
            </w:r>
          </w:p>
        </w:tc>
        <w:tc>
          <w:tcPr>
            <w:tcW w:w="1587" w:type="dxa"/>
          </w:tcPr>
          <w:p w14:paraId="68240C4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85.08%</w:t>
            </w:r>
          </w:p>
        </w:tc>
        <w:tc>
          <w:tcPr>
            <w:tcW w:w="1588" w:type="dxa"/>
          </w:tcPr>
          <w:p w14:paraId="49F7423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0.32</w:t>
            </w:r>
          </w:p>
        </w:tc>
      </w:tr>
      <w:tr w:rsidR="00ED192F" w:rsidRPr="00ED192F" w14:paraId="17ADE01B" w14:textId="77777777" w:rsidTr="00B115D4">
        <w:tc>
          <w:tcPr>
            <w:tcW w:w="2667" w:type="dxa"/>
          </w:tcPr>
          <w:p w14:paraId="5D17120A"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“20”</w:t>
            </w:r>
          </w:p>
        </w:tc>
        <w:tc>
          <w:tcPr>
            <w:tcW w:w="1587" w:type="dxa"/>
          </w:tcPr>
          <w:p w14:paraId="591BE1F9"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85.88%</w:t>
            </w:r>
          </w:p>
        </w:tc>
        <w:tc>
          <w:tcPr>
            <w:tcW w:w="1587" w:type="dxa"/>
          </w:tcPr>
          <w:p w14:paraId="1DB8ED3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0.94</w:t>
            </w:r>
          </w:p>
        </w:tc>
        <w:tc>
          <w:tcPr>
            <w:tcW w:w="1587" w:type="dxa"/>
          </w:tcPr>
          <w:p w14:paraId="5A713610"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85.54%</w:t>
            </w:r>
          </w:p>
        </w:tc>
        <w:tc>
          <w:tcPr>
            <w:tcW w:w="1588" w:type="dxa"/>
          </w:tcPr>
          <w:p w14:paraId="4433F0E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0.34</w:t>
            </w:r>
          </w:p>
        </w:tc>
      </w:tr>
      <w:tr w:rsidR="00ED192F" w:rsidRPr="00ED192F" w14:paraId="60D47E57" w14:textId="77777777" w:rsidTr="00B115D4">
        <w:tc>
          <w:tcPr>
            <w:tcW w:w="2667" w:type="dxa"/>
          </w:tcPr>
          <w:p w14:paraId="047B2DE6"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“9”</w:t>
            </w:r>
          </w:p>
        </w:tc>
        <w:tc>
          <w:tcPr>
            <w:tcW w:w="1587" w:type="dxa"/>
          </w:tcPr>
          <w:p w14:paraId="049C8BF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84.16%</w:t>
            </w:r>
          </w:p>
        </w:tc>
        <w:tc>
          <w:tcPr>
            <w:tcW w:w="1587" w:type="dxa"/>
          </w:tcPr>
          <w:p w14:paraId="04B2AAE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0.91</w:t>
            </w:r>
          </w:p>
        </w:tc>
        <w:tc>
          <w:tcPr>
            <w:tcW w:w="1587" w:type="dxa"/>
          </w:tcPr>
          <w:p w14:paraId="5551F79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80.69%</w:t>
            </w:r>
          </w:p>
        </w:tc>
        <w:tc>
          <w:tcPr>
            <w:tcW w:w="1588" w:type="dxa"/>
          </w:tcPr>
          <w:p w14:paraId="4493454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0.31</w:t>
            </w:r>
          </w:p>
        </w:tc>
      </w:tr>
    </w:tbl>
    <w:p w14:paraId="52FFC47E" w14:textId="77777777" w:rsidR="00ED192F" w:rsidRPr="00ED192F" w:rsidRDefault="00ED192F" w:rsidP="00ED192F">
      <w:pPr>
        <w:rPr>
          <w:rFonts w:cstheme="minorHAnsi"/>
          <w:sz w:val="24"/>
          <w:szCs w:val="24"/>
        </w:rPr>
      </w:pPr>
      <w:r w:rsidRPr="00ED192F">
        <w:rPr>
          <w:rFonts w:cstheme="minorHAnsi"/>
          <w:sz w:val="24"/>
          <w:szCs w:val="24"/>
        </w:rPr>
        <w:t>Results are for scaled data and network architecture comprising 6 hidden layers using the Adam optimiser.</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3"/>
        <w:gridCol w:w="4513"/>
      </w:tblGrid>
      <w:tr w:rsidR="00ED192F" w:rsidRPr="00ED192F" w14:paraId="304A36FA" w14:textId="77777777" w:rsidTr="00B115D4">
        <w:tc>
          <w:tcPr>
            <w:tcW w:w="4513" w:type="dxa"/>
          </w:tcPr>
          <w:p w14:paraId="3921FD66" w14:textId="77777777" w:rsidR="00ED192F" w:rsidRPr="00ED192F" w:rsidRDefault="00ED192F" w:rsidP="00ED192F">
            <w:pPr>
              <w:spacing w:after="160" w:line="259" w:lineRule="auto"/>
              <w:jc w:val="center"/>
              <w:rPr>
                <w:rFonts w:cstheme="minorHAnsi"/>
                <w:b/>
                <w:bCs/>
                <w:sz w:val="24"/>
                <w:szCs w:val="24"/>
              </w:rPr>
            </w:pPr>
            <w:r w:rsidRPr="00ED192F">
              <w:rPr>
                <w:rFonts w:cstheme="minorHAnsi"/>
                <w:b/>
                <w:bCs/>
                <w:noProof/>
                <w:sz w:val="24"/>
                <w:szCs w:val="24"/>
              </w:rPr>
              <w:drawing>
                <wp:inline distT="0" distB="0" distL="0" distR="0" wp14:anchorId="4FC97199" wp14:editId="7E17D9AA">
                  <wp:extent cx="2728595" cy="1569085"/>
                  <wp:effectExtent l="0" t="0" r="0" b="0"/>
                  <wp:docPr id="33" name="Picture 33" descr="C:\Users\Marcus\AppData\Local\Microsoft\Windows\INetCache\Content.MSO\10C546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cus\AppData\Local\Microsoft\Windows\INetCache\Content.MSO\10C546C9.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28595" cy="1569085"/>
                          </a:xfrm>
                          <a:prstGeom prst="rect">
                            <a:avLst/>
                          </a:prstGeom>
                          <a:noFill/>
                          <a:ln>
                            <a:noFill/>
                          </a:ln>
                        </pic:spPr>
                      </pic:pic>
                    </a:graphicData>
                  </a:graphic>
                </wp:inline>
              </w:drawing>
            </w:r>
          </w:p>
          <w:p w14:paraId="680313E9" w14:textId="77777777" w:rsidR="00ED192F" w:rsidRPr="00ED192F" w:rsidRDefault="00ED192F" w:rsidP="00ED192F">
            <w:pPr>
              <w:spacing w:after="160" w:line="259" w:lineRule="auto"/>
              <w:jc w:val="center"/>
              <w:rPr>
                <w:rFonts w:cstheme="minorHAnsi"/>
                <w:b/>
                <w:bCs/>
                <w:sz w:val="24"/>
                <w:szCs w:val="24"/>
              </w:rPr>
            </w:pPr>
          </w:p>
        </w:tc>
        <w:tc>
          <w:tcPr>
            <w:tcW w:w="4513" w:type="dxa"/>
          </w:tcPr>
          <w:p w14:paraId="591FB406"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74063BDA" wp14:editId="2E330605">
                  <wp:extent cx="2728595" cy="1735455"/>
                  <wp:effectExtent l="0" t="0" r="0" b="0"/>
                  <wp:docPr id="54" name="Picture 54" descr="C:\Users\Marcus\AppData\Local\Microsoft\Windows\INetCache\Content.MSO\82BD5C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cus\AppData\Local\Microsoft\Windows\INetCache\Content.MSO\82BD5CBF.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8595" cy="1735455"/>
                          </a:xfrm>
                          <a:prstGeom prst="rect">
                            <a:avLst/>
                          </a:prstGeom>
                          <a:noFill/>
                          <a:ln>
                            <a:noFill/>
                          </a:ln>
                        </pic:spPr>
                      </pic:pic>
                    </a:graphicData>
                  </a:graphic>
                </wp:inline>
              </w:drawing>
            </w:r>
          </w:p>
        </w:tc>
      </w:tr>
      <w:tr w:rsidR="00ED192F" w:rsidRPr="00ED192F" w14:paraId="70F42C22" w14:textId="77777777" w:rsidTr="00B115D4">
        <w:tc>
          <w:tcPr>
            <w:tcW w:w="9026" w:type="dxa"/>
            <w:gridSpan w:val="2"/>
          </w:tcPr>
          <w:p w14:paraId="2A2BE4C5"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ANN: 20 features</w:t>
            </w:r>
          </w:p>
        </w:tc>
      </w:tr>
    </w:tbl>
    <w:p w14:paraId="624E1AFF" w14:textId="77777777" w:rsidR="00ED192F" w:rsidRPr="00ED192F" w:rsidRDefault="00ED192F" w:rsidP="00ED192F">
      <w:pPr>
        <w:rPr>
          <w:rFonts w:cstheme="minorHAnsi"/>
          <w:sz w:val="24"/>
          <w:szCs w:val="24"/>
        </w:rPr>
      </w:pPr>
    </w:p>
    <w:p w14:paraId="6307236A" w14:textId="77777777" w:rsidR="006E0666" w:rsidRPr="00ED192F" w:rsidRDefault="006E0666" w:rsidP="006E0666">
      <w:pPr>
        <w:rPr>
          <w:rStyle w:val="Hyperlink"/>
          <w:rFonts w:cstheme="minorHAnsi"/>
          <w:color w:val="222222"/>
          <w:sz w:val="24"/>
          <w:szCs w:val="24"/>
          <w:u w:val="none"/>
        </w:rPr>
      </w:pPr>
    </w:p>
    <w:sectPr w:rsidR="006E0666" w:rsidRPr="00ED192F" w:rsidSect="0011372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JiaJun Liu" w:date="2019-11-25T01:22:00Z" w:initials="JL">
    <w:p w14:paraId="05A8D8B3" w14:textId="494F925C" w:rsidR="009E45B6" w:rsidRDefault="009E45B6">
      <w:pPr>
        <w:pStyle w:val="CommentText"/>
      </w:pPr>
      <w:r>
        <w:t>perhaps move this to  appendix. nothing fancy here</w:t>
      </w:r>
      <w:r>
        <w:rPr>
          <w:rStyle w:val="CommentReference"/>
        </w:rPr>
        <w:annotationRef/>
      </w:r>
    </w:p>
  </w:comment>
  <w:comment w:id="17" w:author="Marcus Salouk" w:date="2019-11-25T09:25:00Z" w:initials="MS">
    <w:p w14:paraId="6362604F" w14:textId="444426D0" w:rsidR="009E45B6" w:rsidRDefault="009E45B6">
      <w:pPr>
        <w:pStyle w:val="CommentText"/>
      </w:pPr>
      <w:r>
        <w:rPr>
          <w:rStyle w:val="CommentReference"/>
        </w:rPr>
        <w:annotationRef/>
      </w:r>
      <w:r>
        <w:t>True but this section is worth 35% and there aren’t too many words here</w:t>
      </w:r>
    </w:p>
  </w:comment>
  <w:comment w:id="237" w:author="JJ Liu" w:date="2019-11-25T01:06:00Z" w:initials="JL">
    <w:p w14:paraId="6D7F6174" w14:textId="207C2633" w:rsidR="009E45B6" w:rsidRDefault="009E45B6">
      <w:pPr>
        <w:pStyle w:val="CommentText"/>
      </w:pPr>
      <w:r>
        <w:rPr>
          <w:rStyle w:val="CommentReference"/>
        </w:rPr>
        <w:annotationRef/>
      </w:r>
      <w:r>
        <w:t>Perhaps move this to appendix, as there is a lot going on in this section</w:t>
      </w:r>
    </w:p>
  </w:comment>
  <w:comment w:id="238" w:author="Marcus Salouk" w:date="2019-11-25T09:26:00Z" w:initials="MS">
    <w:p w14:paraId="0591C1CC" w14:textId="23CE4239" w:rsidR="009E45B6" w:rsidRDefault="009E45B6">
      <w:pPr>
        <w:pStyle w:val="CommentText"/>
      </w:pPr>
      <w:r>
        <w:rPr>
          <w:rStyle w:val="CommentReference"/>
        </w:rPr>
        <w:annotationRef/>
      </w:r>
      <w:r>
        <w:t>I’d prefer to leave the graph because it shows the challenge associated with predictions, not too many words in this part and its worth 25%</w:t>
      </w:r>
    </w:p>
  </w:comment>
  <w:comment w:id="284" w:author="JJ Liu" w:date="2019-11-25T01:07:00Z" w:initials="JL">
    <w:p w14:paraId="55D240E7" w14:textId="36FBFD32" w:rsidR="009E45B6" w:rsidRDefault="009E45B6">
      <w:pPr>
        <w:pStyle w:val="CommentText"/>
      </w:pPr>
      <w:r>
        <w:rPr>
          <w:rStyle w:val="CommentReference"/>
        </w:rPr>
        <w:annotationRef/>
      </w:r>
      <w:r>
        <w:t xml:space="preserve">This can be in </w:t>
      </w:r>
      <w:r>
        <w:t>the  appendix too, since the table above summarises the main results</w:t>
      </w:r>
    </w:p>
  </w:comment>
  <w:comment w:id="285" w:author="Marcus Salouk" w:date="2019-11-25T09:28:00Z" w:initials="MS">
    <w:p w14:paraId="3ACF436C" w14:textId="1B1E7626" w:rsidR="009E45B6" w:rsidRDefault="009E45B6">
      <w:pPr>
        <w:pStyle w:val="CommentText"/>
      </w:pPr>
      <w:r>
        <w:rPr>
          <w:rStyle w:val="CommentReference"/>
        </w:rPr>
        <w:annotationRef/>
      </w:r>
      <w:r>
        <w:t>Agreed, moved</w:t>
      </w:r>
    </w:p>
  </w:comment>
  <w:comment w:id="520" w:author="JJ Liu" w:date="2019-11-25T01:13:00Z" w:initials="JL">
    <w:p w14:paraId="02A06CDC" w14:textId="0EEFB4D8" w:rsidR="009E45B6" w:rsidRDefault="009E45B6">
      <w:pPr>
        <w:pStyle w:val="CommentText"/>
      </w:pPr>
      <w:r>
        <w:rPr>
          <w:rStyle w:val="CommentReference"/>
        </w:rPr>
        <w:annotationRef/>
      </w:r>
      <w:r>
        <w:t>Might choose to move to appendix if we are running tight on word count.</w:t>
      </w:r>
    </w:p>
  </w:comment>
  <w:comment w:id="521" w:author="Marcus Salouk" w:date="2019-11-25T09:28:00Z" w:initials="MS">
    <w:p w14:paraId="7AA76356" w14:textId="0362230B" w:rsidR="009E45B6" w:rsidRDefault="009E45B6">
      <w:pPr>
        <w:pStyle w:val="CommentText"/>
      </w:pPr>
      <w:r>
        <w:rPr>
          <w:rStyle w:val="CommentReference"/>
        </w:rPr>
        <w:annotationRef/>
      </w:r>
      <w:r>
        <w:t>Would prefer to leave in main in case appendices not reviewed – would be remiss not to mention the attempt at feature transformation and this section is worth 25%</w:t>
      </w:r>
    </w:p>
  </w:comment>
  <w:comment w:id="681" w:author="JJ Liu" w:date="2019-11-25T01:07:00Z" w:initials="JL">
    <w:p w14:paraId="1A687FD1" w14:textId="77777777" w:rsidR="009E45B6" w:rsidRDefault="009E45B6" w:rsidP="00125AFA">
      <w:pPr>
        <w:pStyle w:val="CommentText"/>
      </w:pPr>
      <w:r>
        <w:rPr>
          <w:rStyle w:val="CommentReference"/>
        </w:rPr>
        <w:annotationRef/>
      </w:r>
      <w:r>
        <w:t xml:space="preserve">This can be in </w:t>
      </w:r>
      <w:r>
        <w:t>the  appendix too, since the table above summarises the main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A8D8B3" w15:done="0"/>
  <w15:commentEx w15:paraId="6362604F" w15:paraIdParent="05A8D8B3" w15:done="0"/>
  <w15:commentEx w15:paraId="6D7F6174" w15:done="0"/>
  <w15:commentEx w15:paraId="0591C1CC" w15:paraIdParent="6D7F6174" w15:done="0"/>
  <w15:commentEx w15:paraId="55D240E7" w15:done="0"/>
  <w15:commentEx w15:paraId="3ACF436C" w15:paraIdParent="55D240E7" w15:done="0"/>
  <w15:commentEx w15:paraId="02A06CDC" w15:done="0"/>
  <w15:commentEx w15:paraId="7AA76356" w15:paraIdParent="02A06CDC" w15:done="0"/>
  <w15:commentEx w15:paraId="1A687F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A8D8B3" w16cid:durableId="6139FC27"/>
  <w16cid:commentId w16cid:paraId="6362604F" w16cid:durableId="21861CA1"/>
  <w16cid:commentId w16cid:paraId="6D7F6174" w16cid:durableId="2185A78D"/>
  <w16cid:commentId w16cid:paraId="0591C1CC" w16cid:durableId="21861CE2"/>
  <w16cid:commentId w16cid:paraId="55D240E7" w16cid:durableId="2185A7DB"/>
  <w16cid:commentId w16cid:paraId="3ACF436C" w16cid:durableId="21861D28"/>
  <w16cid:commentId w16cid:paraId="02A06CDC" w16cid:durableId="2185A94F"/>
  <w16cid:commentId w16cid:paraId="7AA76356" w16cid:durableId="21861D44"/>
  <w16cid:commentId w16cid:paraId="1A687FD1" w16cid:durableId="218619B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ABA"/>
    <w:multiLevelType w:val="hybridMultilevel"/>
    <w:tmpl w:val="0DB2D52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D7561D0"/>
    <w:multiLevelType w:val="hybridMultilevel"/>
    <w:tmpl w:val="D1949662"/>
    <w:lvl w:ilvl="0" w:tplc="8B0A873C">
      <w:start w:val="1"/>
      <w:numFmt w:val="decimal"/>
      <w:lvlText w:val="%1."/>
      <w:lvlJc w:val="left"/>
      <w:pPr>
        <w:ind w:left="720" w:hanging="360"/>
      </w:pPr>
    </w:lvl>
    <w:lvl w:ilvl="1" w:tplc="7542F1B8">
      <w:start w:val="1"/>
      <w:numFmt w:val="lowerLetter"/>
      <w:lvlText w:val="%2."/>
      <w:lvlJc w:val="left"/>
      <w:pPr>
        <w:ind w:left="1440" w:hanging="360"/>
      </w:pPr>
    </w:lvl>
    <w:lvl w:ilvl="2" w:tplc="A7841B58">
      <w:start w:val="1"/>
      <w:numFmt w:val="lowerRoman"/>
      <w:lvlText w:val="%3."/>
      <w:lvlJc w:val="right"/>
      <w:pPr>
        <w:ind w:left="2160" w:hanging="180"/>
      </w:pPr>
    </w:lvl>
    <w:lvl w:ilvl="3" w:tplc="5F4AFC4A">
      <w:start w:val="1"/>
      <w:numFmt w:val="decimal"/>
      <w:lvlText w:val="%4."/>
      <w:lvlJc w:val="left"/>
      <w:pPr>
        <w:ind w:left="2880" w:hanging="360"/>
      </w:pPr>
    </w:lvl>
    <w:lvl w:ilvl="4" w:tplc="492CB0A6">
      <w:start w:val="1"/>
      <w:numFmt w:val="lowerLetter"/>
      <w:lvlText w:val="%5."/>
      <w:lvlJc w:val="left"/>
      <w:pPr>
        <w:ind w:left="3600" w:hanging="360"/>
      </w:pPr>
    </w:lvl>
    <w:lvl w:ilvl="5" w:tplc="5A0C1164">
      <w:start w:val="1"/>
      <w:numFmt w:val="lowerRoman"/>
      <w:lvlText w:val="%6."/>
      <w:lvlJc w:val="right"/>
      <w:pPr>
        <w:ind w:left="4320" w:hanging="180"/>
      </w:pPr>
    </w:lvl>
    <w:lvl w:ilvl="6" w:tplc="90A24338">
      <w:start w:val="1"/>
      <w:numFmt w:val="decimal"/>
      <w:lvlText w:val="%7."/>
      <w:lvlJc w:val="left"/>
      <w:pPr>
        <w:ind w:left="5040" w:hanging="360"/>
      </w:pPr>
    </w:lvl>
    <w:lvl w:ilvl="7" w:tplc="3ED82E1A">
      <w:start w:val="1"/>
      <w:numFmt w:val="lowerLetter"/>
      <w:lvlText w:val="%8."/>
      <w:lvlJc w:val="left"/>
      <w:pPr>
        <w:ind w:left="5760" w:hanging="360"/>
      </w:pPr>
    </w:lvl>
    <w:lvl w:ilvl="8" w:tplc="13BEB3B0">
      <w:start w:val="1"/>
      <w:numFmt w:val="lowerRoman"/>
      <w:lvlText w:val="%9."/>
      <w:lvlJc w:val="right"/>
      <w:pPr>
        <w:ind w:left="6480" w:hanging="180"/>
      </w:pPr>
    </w:lvl>
  </w:abstractNum>
  <w:abstractNum w:abstractNumId="2" w15:restartNumberingAfterBreak="0">
    <w:nsid w:val="0FF60BBA"/>
    <w:multiLevelType w:val="hybridMultilevel"/>
    <w:tmpl w:val="18DCFDC0"/>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113415A"/>
    <w:multiLevelType w:val="hybridMultilevel"/>
    <w:tmpl w:val="E656FD9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12C6C1F"/>
    <w:multiLevelType w:val="hybridMultilevel"/>
    <w:tmpl w:val="76786A04"/>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3A71EBF"/>
    <w:multiLevelType w:val="hybridMultilevel"/>
    <w:tmpl w:val="FDECD05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4801762"/>
    <w:multiLevelType w:val="hybridMultilevel"/>
    <w:tmpl w:val="693454C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603233D"/>
    <w:multiLevelType w:val="hybridMultilevel"/>
    <w:tmpl w:val="0C6AA152"/>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170B2DF1"/>
    <w:multiLevelType w:val="hybridMultilevel"/>
    <w:tmpl w:val="724C67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BF129A2"/>
    <w:multiLevelType w:val="hybridMultilevel"/>
    <w:tmpl w:val="A740ACF0"/>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1CCA1D7F"/>
    <w:multiLevelType w:val="multilevel"/>
    <w:tmpl w:val="81228578"/>
    <w:lvl w:ilvl="0">
      <w:start w:val="1"/>
      <w:numFmt w:val="lowerLetter"/>
      <w:lvlText w:val="%1."/>
      <w:lvlJc w:val="left"/>
      <w:pPr>
        <w:tabs>
          <w:tab w:val="num" w:pos="360"/>
        </w:tabs>
        <w:ind w:left="360" w:hanging="360"/>
      </w:pPr>
    </w:lvl>
    <w:lvl w:ilvl="1">
      <w:start w:val="1"/>
      <w:numFmt w:val="lowerLetter"/>
      <w:lvlText w:val="%2."/>
      <w:lvlJc w:val="left"/>
      <w:pPr>
        <w:tabs>
          <w:tab w:val="num" w:pos="1080"/>
        </w:tabs>
        <w:ind w:left="1080" w:hanging="360"/>
      </w:pPr>
    </w:lvl>
    <w:lvl w:ilvl="2" w:tentative="1">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1" w15:restartNumberingAfterBreak="0">
    <w:nsid w:val="20022C8E"/>
    <w:multiLevelType w:val="hybridMultilevel"/>
    <w:tmpl w:val="050C20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33D090E"/>
    <w:multiLevelType w:val="hybridMultilevel"/>
    <w:tmpl w:val="D1949662"/>
    <w:lvl w:ilvl="0" w:tplc="8B0A873C">
      <w:start w:val="1"/>
      <w:numFmt w:val="decimal"/>
      <w:lvlText w:val="%1."/>
      <w:lvlJc w:val="left"/>
      <w:pPr>
        <w:ind w:left="720" w:hanging="360"/>
      </w:pPr>
    </w:lvl>
    <w:lvl w:ilvl="1" w:tplc="7542F1B8">
      <w:start w:val="1"/>
      <w:numFmt w:val="lowerLetter"/>
      <w:lvlText w:val="%2."/>
      <w:lvlJc w:val="left"/>
      <w:pPr>
        <w:ind w:left="1440" w:hanging="360"/>
      </w:pPr>
    </w:lvl>
    <w:lvl w:ilvl="2" w:tplc="A7841B58">
      <w:start w:val="1"/>
      <w:numFmt w:val="lowerRoman"/>
      <w:lvlText w:val="%3."/>
      <w:lvlJc w:val="right"/>
      <w:pPr>
        <w:ind w:left="2160" w:hanging="180"/>
      </w:pPr>
    </w:lvl>
    <w:lvl w:ilvl="3" w:tplc="5F4AFC4A">
      <w:start w:val="1"/>
      <w:numFmt w:val="decimal"/>
      <w:lvlText w:val="%4."/>
      <w:lvlJc w:val="left"/>
      <w:pPr>
        <w:ind w:left="2880" w:hanging="360"/>
      </w:pPr>
    </w:lvl>
    <w:lvl w:ilvl="4" w:tplc="492CB0A6">
      <w:start w:val="1"/>
      <w:numFmt w:val="lowerLetter"/>
      <w:lvlText w:val="%5."/>
      <w:lvlJc w:val="left"/>
      <w:pPr>
        <w:ind w:left="3600" w:hanging="360"/>
      </w:pPr>
    </w:lvl>
    <w:lvl w:ilvl="5" w:tplc="5A0C1164">
      <w:start w:val="1"/>
      <w:numFmt w:val="lowerRoman"/>
      <w:lvlText w:val="%6."/>
      <w:lvlJc w:val="right"/>
      <w:pPr>
        <w:ind w:left="4320" w:hanging="180"/>
      </w:pPr>
    </w:lvl>
    <w:lvl w:ilvl="6" w:tplc="90A24338">
      <w:start w:val="1"/>
      <w:numFmt w:val="decimal"/>
      <w:lvlText w:val="%7."/>
      <w:lvlJc w:val="left"/>
      <w:pPr>
        <w:ind w:left="5040" w:hanging="360"/>
      </w:pPr>
    </w:lvl>
    <w:lvl w:ilvl="7" w:tplc="3ED82E1A">
      <w:start w:val="1"/>
      <w:numFmt w:val="lowerLetter"/>
      <w:lvlText w:val="%8."/>
      <w:lvlJc w:val="left"/>
      <w:pPr>
        <w:ind w:left="5760" w:hanging="360"/>
      </w:pPr>
    </w:lvl>
    <w:lvl w:ilvl="8" w:tplc="13BEB3B0">
      <w:start w:val="1"/>
      <w:numFmt w:val="lowerRoman"/>
      <w:lvlText w:val="%9."/>
      <w:lvlJc w:val="right"/>
      <w:pPr>
        <w:ind w:left="6480" w:hanging="180"/>
      </w:pPr>
    </w:lvl>
  </w:abstractNum>
  <w:abstractNum w:abstractNumId="13" w15:restartNumberingAfterBreak="0">
    <w:nsid w:val="29816BA7"/>
    <w:multiLevelType w:val="multilevel"/>
    <w:tmpl w:val="505EA4A0"/>
    <w:lvl w:ilvl="0">
      <w:start w:val="1"/>
      <w:numFmt w:val="decimal"/>
      <w:lvlText w:val="%1."/>
      <w:lvlJc w:val="left"/>
      <w:pPr>
        <w:tabs>
          <w:tab w:val="num" w:pos="360"/>
        </w:tabs>
        <w:ind w:left="360" w:hanging="360"/>
      </w:pPr>
    </w:lvl>
    <w:lvl w:ilvl="1" w:tentative="1">
      <w:start w:val="1"/>
      <w:numFmt w:val="lowerLetter"/>
      <w:lvlText w:val="%2."/>
      <w:lvlJc w:val="left"/>
      <w:pPr>
        <w:tabs>
          <w:tab w:val="num" w:pos="1080"/>
        </w:tabs>
        <w:ind w:left="1080" w:hanging="360"/>
      </w:pPr>
    </w:lvl>
    <w:lvl w:ilvl="2" w:tentative="1">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4" w15:restartNumberingAfterBreak="0">
    <w:nsid w:val="29B96A73"/>
    <w:multiLevelType w:val="hybridMultilevel"/>
    <w:tmpl w:val="1A1631D2"/>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2BE64C89"/>
    <w:multiLevelType w:val="hybridMultilevel"/>
    <w:tmpl w:val="B9520244"/>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DCC2966"/>
    <w:multiLevelType w:val="hybridMultilevel"/>
    <w:tmpl w:val="4D8C804A"/>
    <w:lvl w:ilvl="0" w:tplc="0C090001">
      <w:start w:val="1"/>
      <w:numFmt w:val="bullet"/>
      <w:lvlText w:val=""/>
      <w:lvlJc w:val="left"/>
      <w:pPr>
        <w:ind w:left="720" w:hanging="360"/>
      </w:pPr>
      <w:rPr>
        <w:rFonts w:ascii="Symbol" w:hAnsi="Symbol" w:hint="default"/>
      </w:rPr>
    </w:lvl>
    <w:lvl w:ilvl="1" w:tplc="13EA7C46">
      <w:numFmt w:val="bullet"/>
      <w:lvlText w:val="•"/>
      <w:lvlJc w:val="left"/>
      <w:pPr>
        <w:ind w:left="1800" w:hanging="720"/>
      </w:pPr>
      <w:rPr>
        <w:rFonts w:ascii="Calibri" w:eastAsiaTheme="minorEastAsia"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051519B"/>
    <w:multiLevelType w:val="hybridMultilevel"/>
    <w:tmpl w:val="FEC2E43C"/>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24F32B3"/>
    <w:multiLevelType w:val="hybridMultilevel"/>
    <w:tmpl w:val="56F8E2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BD7E3F"/>
    <w:multiLevelType w:val="hybridMultilevel"/>
    <w:tmpl w:val="369C4722"/>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75E5793"/>
    <w:multiLevelType w:val="hybridMultilevel"/>
    <w:tmpl w:val="17AA5854"/>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3D2D2B04"/>
    <w:multiLevelType w:val="hybridMultilevel"/>
    <w:tmpl w:val="08E0E9EC"/>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0C17652"/>
    <w:multiLevelType w:val="hybridMultilevel"/>
    <w:tmpl w:val="CE02CD7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4827F46"/>
    <w:multiLevelType w:val="hybridMultilevel"/>
    <w:tmpl w:val="EEC6D1F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451A4767"/>
    <w:multiLevelType w:val="hybridMultilevel"/>
    <w:tmpl w:val="E7286E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5AC088E"/>
    <w:multiLevelType w:val="hybridMultilevel"/>
    <w:tmpl w:val="A93E271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4807037A"/>
    <w:multiLevelType w:val="hybridMultilevel"/>
    <w:tmpl w:val="143EE9C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C77475"/>
    <w:multiLevelType w:val="multilevel"/>
    <w:tmpl w:val="DE6A0D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7E283A"/>
    <w:multiLevelType w:val="hybridMultilevel"/>
    <w:tmpl w:val="0742D48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57C60E9A"/>
    <w:multiLevelType w:val="hybridMultilevel"/>
    <w:tmpl w:val="CE4CB544"/>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AA66D16"/>
    <w:multiLevelType w:val="hybridMultilevel"/>
    <w:tmpl w:val="60CE1758"/>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618277B6"/>
    <w:multiLevelType w:val="hybridMultilevel"/>
    <w:tmpl w:val="85741AB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65DD22FE"/>
    <w:multiLevelType w:val="hybridMultilevel"/>
    <w:tmpl w:val="4AF02C7A"/>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6A7557DE"/>
    <w:multiLevelType w:val="multilevel"/>
    <w:tmpl w:val="73F059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E70C90"/>
    <w:multiLevelType w:val="hybridMultilevel"/>
    <w:tmpl w:val="53E265FA"/>
    <w:lvl w:ilvl="0" w:tplc="04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E807013"/>
    <w:multiLevelType w:val="hybridMultilevel"/>
    <w:tmpl w:val="D1E6F6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17910CA"/>
    <w:multiLevelType w:val="hybridMultilevel"/>
    <w:tmpl w:val="A14C63AE"/>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760D2E23"/>
    <w:multiLevelType w:val="hybridMultilevel"/>
    <w:tmpl w:val="A740ACF0"/>
    <w:lvl w:ilvl="0" w:tplc="FFFFFFF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1"/>
  </w:num>
  <w:num w:numId="2">
    <w:abstractNumId w:val="22"/>
  </w:num>
  <w:num w:numId="3">
    <w:abstractNumId w:val="7"/>
  </w:num>
  <w:num w:numId="4">
    <w:abstractNumId w:val="28"/>
  </w:num>
  <w:num w:numId="5">
    <w:abstractNumId w:val="20"/>
  </w:num>
  <w:num w:numId="6">
    <w:abstractNumId w:val="4"/>
  </w:num>
  <w:num w:numId="7">
    <w:abstractNumId w:val="14"/>
  </w:num>
  <w:num w:numId="8">
    <w:abstractNumId w:val="30"/>
  </w:num>
  <w:num w:numId="9">
    <w:abstractNumId w:val="17"/>
  </w:num>
  <w:num w:numId="10">
    <w:abstractNumId w:val="32"/>
  </w:num>
  <w:num w:numId="11">
    <w:abstractNumId w:val="16"/>
  </w:num>
  <w:num w:numId="12">
    <w:abstractNumId w:val="26"/>
  </w:num>
  <w:num w:numId="13">
    <w:abstractNumId w:val="0"/>
  </w:num>
  <w:num w:numId="14">
    <w:abstractNumId w:val="31"/>
  </w:num>
  <w:num w:numId="15">
    <w:abstractNumId w:val="5"/>
  </w:num>
  <w:num w:numId="16">
    <w:abstractNumId w:val="23"/>
  </w:num>
  <w:num w:numId="17">
    <w:abstractNumId w:val="25"/>
  </w:num>
  <w:num w:numId="18">
    <w:abstractNumId w:val="3"/>
  </w:num>
  <w:num w:numId="19">
    <w:abstractNumId w:val="18"/>
  </w:num>
  <w:num w:numId="20">
    <w:abstractNumId w:val="24"/>
  </w:num>
  <w:num w:numId="21">
    <w:abstractNumId w:val="10"/>
  </w:num>
  <w:num w:numId="22">
    <w:abstractNumId w:val="33"/>
  </w:num>
  <w:num w:numId="23">
    <w:abstractNumId w:val="27"/>
  </w:num>
  <w:num w:numId="24">
    <w:abstractNumId w:val="34"/>
  </w:num>
  <w:num w:numId="25">
    <w:abstractNumId w:val="11"/>
  </w:num>
  <w:num w:numId="26">
    <w:abstractNumId w:val="8"/>
  </w:num>
  <w:num w:numId="27">
    <w:abstractNumId w:val="9"/>
  </w:num>
  <w:num w:numId="28">
    <w:abstractNumId w:val="37"/>
  </w:num>
  <w:num w:numId="29">
    <w:abstractNumId w:val="15"/>
  </w:num>
  <w:num w:numId="30">
    <w:abstractNumId w:val="29"/>
  </w:num>
  <w:num w:numId="31">
    <w:abstractNumId w:val="21"/>
  </w:num>
  <w:num w:numId="32">
    <w:abstractNumId w:val="35"/>
  </w:num>
  <w:num w:numId="33">
    <w:abstractNumId w:val="36"/>
  </w:num>
  <w:num w:numId="34">
    <w:abstractNumId w:val="12"/>
  </w:num>
  <w:num w:numId="35">
    <w:abstractNumId w:val="19"/>
  </w:num>
  <w:num w:numId="36">
    <w:abstractNumId w:val="6"/>
  </w:num>
  <w:num w:numId="37">
    <w:abstractNumId w:val="13"/>
  </w:num>
  <w:num w:numId="38">
    <w:abstractNumId w:val="2"/>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 Liu">
    <w15:presenceInfo w15:providerId="Windows Live" w15:userId="5a7102a286549331"/>
  </w15:person>
  <w15:person w15:author="Marcus Salouk">
    <w15:presenceInfo w15:providerId="Windows Live" w15:userId="37603bf3cabba363"/>
  </w15:person>
  <w15:person w15:author="Melvin Yin">
    <w15:presenceInfo w15:providerId="Windows Live" w15:userId="bdcf321c73bf37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CA6"/>
    <w:rsid w:val="00005D6F"/>
    <w:rsid w:val="000114D7"/>
    <w:rsid w:val="00017FDD"/>
    <w:rsid w:val="00025D67"/>
    <w:rsid w:val="00037721"/>
    <w:rsid w:val="00054BA6"/>
    <w:rsid w:val="00073E2B"/>
    <w:rsid w:val="000759DB"/>
    <w:rsid w:val="00091F42"/>
    <w:rsid w:val="00093166"/>
    <w:rsid w:val="000939AC"/>
    <w:rsid w:val="000949C8"/>
    <w:rsid w:val="000A4628"/>
    <w:rsid w:val="000A7A2A"/>
    <w:rsid w:val="000C1B79"/>
    <w:rsid w:val="000D07DA"/>
    <w:rsid w:val="000D2E18"/>
    <w:rsid w:val="000D35F4"/>
    <w:rsid w:val="000D4D68"/>
    <w:rsid w:val="000D51E8"/>
    <w:rsid w:val="000E0A05"/>
    <w:rsid w:val="000F328D"/>
    <w:rsid w:val="000F449A"/>
    <w:rsid w:val="000F6C83"/>
    <w:rsid w:val="00100614"/>
    <w:rsid w:val="00101911"/>
    <w:rsid w:val="00113726"/>
    <w:rsid w:val="00114714"/>
    <w:rsid w:val="001155A3"/>
    <w:rsid w:val="00125AFA"/>
    <w:rsid w:val="00132515"/>
    <w:rsid w:val="00133119"/>
    <w:rsid w:val="0013615C"/>
    <w:rsid w:val="00136AD8"/>
    <w:rsid w:val="001427B6"/>
    <w:rsid w:val="00147727"/>
    <w:rsid w:val="0015475E"/>
    <w:rsid w:val="00155D81"/>
    <w:rsid w:val="001614EC"/>
    <w:rsid w:val="00174152"/>
    <w:rsid w:val="00186B1D"/>
    <w:rsid w:val="00193F79"/>
    <w:rsid w:val="00195FD0"/>
    <w:rsid w:val="001C5699"/>
    <w:rsid w:val="001D453D"/>
    <w:rsid w:val="001E6180"/>
    <w:rsid w:val="001F7D1B"/>
    <w:rsid w:val="002021E5"/>
    <w:rsid w:val="00202CA9"/>
    <w:rsid w:val="00212F5A"/>
    <w:rsid w:val="002165C0"/>
    <w:rsid w:val="00217587"/>
    <w:rsid w:val="00217B5B"/>
    <w:rsid w:val="00220618"/>
    <w:rsid w:val="00223E07"/>
    <w:rsid w:val="00226A2C"/>
    <w:rsid w:val="00233B71"/>
    <w:rsid w:val="00242C8C"/>
    <w:rsid w:val="0024733A"/>
    <w:rsid w:val="00247BC0"/>
    <w:rsid w:val="002554DA"/>
    <w:rsid w:val="00256368"/>
    <w:rsid w:val="00263C31"/>
    <w:rsid w:val="002667F7"/>
    <w:rsid w:val="00287ED3"/>
    <w:rsid w:val="002940BB"/>
    <w:rsid w:val="00295407"/>
    <w:rsid w:val="002A4413"/>
    <w:rsid w:val="002A5342"/>
    <w:rsid w:val="002A70B5"/>
    <w:rsid w:val="002A7149"/>
    <w:rsid w:val="002B035E"/>
    <w:rsid w:val="002B1312"/>
    <w:rsid w:val="002B71D9"/>
    <w:rsid w:val="002D1BCB"/>
    <w:rsid w:val="002D6D1E"/>
    <w:rsid w:val="002D73FA"/>
    <w:rsid w:val="002E00AF"/>
    <w:rsid w:val="002E1703"/>
    <w:rsid w:val="002F3A0F"/>
    <w:rsid w:val="003063DB"/>
    <w:rsid w:val="00307092"/>
    <w:rsid w:val="00311366"/>
    <w:rsid w:val="00312D1D"/>
    <w:rsid w:val="0031672A"/>
    <w:rsid w:val="0031760E"/>
    <w:rsid w:val="00320978"/>
    <w:rsid w:val="00321C07"/>
    <w:rsid w:val="00325C00"/>
    <w:rsid w:val="00326FEE"/>
    <w:rsid w:val="00327FCC"/>
    <w:rsid w:val="003360FE"/>
    <w:rsid w:val="00350C3F"/>
    <w:rsid w:val="00351C57"/>
    <w:rsid w:val="00361CC9"/>
    <w:rsid w:val="00372784"/>
    <w:rsid w:val="00375085"/>
    <w:rsid w:val="003827D0"/>
    <w:rsid w:val="00382969"/>
    <w:rsid w:val="003919BF"/>
    <w:rsid w:val="003A0E12"/>
    <w:rsid w:val="003A2192"/>
    <w:rsid w:val="003A3E4C"/>
    <w:rsid w:val="003A4FC1"/>
    <w:rsid w:val="003B59C2"/>
    <w:rsid w:val="003C780B"/>
    <w:rsid w:val="003D2AE7"/>
    <w:rsid w:val="003E041D"/>
    <w:rsid w:val="003E0A0B"/>
    <w:rsid w:val="003E22B3"/>
    <w:rsid w:val="003E3A05"/>
    <w:rsid w:val="003F025F"/>
    <w:rsid w:val="003F79CA"/>
    <w:rsid w:val="004015B6"/>
    <w:rsid w:val="0040331B"/>
    <w:rsid w:val="0041186E"/>
    <w:rsid w:val="0041522B"/>
    <w:rsid w:val="00420D82"/>
    <w:rsid w:val="00435722"/>
    <w:rsid w:val="00436D66"/>
    <w:rsid w:val="00437F28"/>
    <w:rsid w:val="00450269"/>
    <w:rsid w:val="00453CAE"/>
    <w:rsid w:val="00453CE1"/>
    <w:rsid w:val="00456562"/>
    <w:rsid w:val="00463A0B"/>
    <w:rsid w:val="00466CCC"/>
    <w:rsid w:val="004752CF"/>
    <w:rsid w:val="004833A8"/>
    <w:rsid w:val="00484E55"/>
    <w:rsid w:val="0048536E"/>
    <w:rsid w:val="00485BA3"/>
    <w:rsid w:val="004946CC"/>
    <w:rsid w:val="00495CA6"/>
    <w:rsid w:val="004A3E29"/>
    <w:rsid w:val="004A53B7"/>
    <w:rsid w:val="004B58DD"/>
    <w:rsid w:val="004B6961"/>
    <w:rsid w:val="004B7D05"/>
    <w:rsid w:val="004C03EE"/>
    <w:rsid w:val="004C1857"/>
    <w:rsid w:val="004E17FD"/>
    <w:rsid w:val="004E3AFD"/>
    <w:rsid w:val="004E536F"/>
    <w:rsid w:val="004E6962"/>
    <w:rsid w:val="004E75A5"/>
    <w:rsid w:val="004F29DB"/>
    <w:rsid w:val="004F66C0"/>
    <w:rsid w:val="004F76B0"/>
    <w:rsid w:val="00500EA1"/>
    <w:rsid w:val="00505F49"/>
    <w:rsid w:val="0050630B"/>
    <w:rsid w:val="00524544"/>
    <w:rsid w:val="00542436"/>
    <w:rsid w:val="00553749"/>
    <w:rsid w:val="0055545A"/>
    <w:rsid w:val="005560AA"/>
    <w:rsid w:val="00556F47"/>
    <w:rsid w:val="0056221E"/>
    <w:rsid w:val="0056561F"/>
    <w:rsid w:val="00570516"/>
    <w:rsid w:val="005762DB"/>
    <w:rsid w:val="0057723C"/>
    <w:rsid w:val="00587A29"/>
    <w:rsid w:val="005928D1"/>
    <w:rsid w:val="00592B8E"/>
    <w:rsid w:val="005933FA"/>
    <w:rsid w:val="00593D91"/>
    <w:rsid w:val="005A2D2C"/>
    <w:rsid w:val="005A40FF"/>
    <w:rsid w:val="005B07C1"/>
    <w:rsid w:val="005B515D"/>
    <w:rsid w:val="005C03B7"/>
    <w:rsid w:val="005C5FC1"/>
    <w:rsid w:val="005D042E"/>
    <w:rsid w:val="005D58D2"/>
    <w:rsid w:val="005D68FE"/>
    <w:rsid w:val="005D6D2E"/>
    <w:rsid w:val="005E48B4"/>
    <w:rsid w:val="005F4F0B"/>
    <w:rsid w:val="006053C6"/>
    <w:rsid w:val="006174DE"/>
    <w:rsid w:val="00624AD9"/>
    <w:rsid w:val="0062519F"/>
    <w:rsid w:val="006265CE"/>
    <w:rsid w:val="00627267"/>
    <w:rsid w:val="00631DB6"/>
    <w:rsid w:val="00633EA2"/>
    <w:rsid w:val="00637905"/>
    <w:rsid w:val="0064006C"/>
    <w:rsid w:val="00641488"/>
    <w:rsid w:val="006474B8"/>
    <w:rsid w:val="006547A1"/>
    <w:rsid w:val="00655E44"/>
    <w:rsid w:val="00667D37"/>
    <w:rsid w:val="006817D6"/>
    <w:rsid w:val="00682101"/>
    <w:rsid w:val="006900DD"/>
    <w:rsid w:val="006A111D"/>
    <w:rsid w:val="006A1EE0"/>
    <w:rsid w:val="006A2378"/>
    <w:rsid w:val="006A7DE3"/>
    <w:rsid w:val="006B04DF"/>
    <w:rsid w:val="006B064E"/>
    <w:rsid w:val="006B2B97"/>
    <w:rsid w:val="006C6FDC"/>
    <w:rsid w:val="006D3201"/>
    <w:rsid w:val="006D5147"/>
    <w:rsid w:val="006E0666"/>
    <w:rsid w:val="006E167C"/>
    <w:rsid w:val="006F06D1"/>
    <w:rsid w:val="00701997"/>
    <w:rsid w:val="00707441"/>
    <w:rsid w:val="0071499F"/>
    <w:rsid w:val="00720DE0"/>
    <w:rsid w:val="00727D7F"/>
    <w:rsid w:val="00727EA9"/>
    <w:rsid w:val="007302D0"/>
    <w:rsid w:val="0073257E"/>
    <w:rsid w:val="00732D20"/>
    <w:rsid w:val="00733025"/>
    <w:rsid w:val="00737DBA"/>
    <w:rsid w:val="00765D29"/>
    <w:rsid w:val="00771277"/>
    <w:rsid w:val="00771ED8"/>
    <w:rsid w:val="007775CD"/>
    <w:rsid w:val="007809FA"/>
    <w:rsid w:val="00782B37"/>
    <w:rsid w:val="007843AE"/>
    <w:rsid w:val="007864D1"/>
    <w:rsid w:val="00786AE8"/>
    <w:rsid w:val="00787FC9"/>
    <w:rsid w:val="007A095A"/>
    <w:rsid w:val="007A4E81"/>
    <w:rsid w:val="007B7401"/>
    <w:rsid w:val="007B76E6"/>
    <w:rsid w:val="007C2F9D"/>
    <w:rsid w:val="007C4F81"/>
    <w:rsid w:val="007E0714"/>
    <w:rsid w:val="007E14B9"/>
    <w:rsid w:val="007E18F7"/>
    <w:rsid w:val="007E3321"/>
    <w:rsid w:val="007F091A"/>
    <w:rsid w:val="007F42A7"/>
    <w:rsid w:val="008008B8"/>
    <w:rsid w:val="00811CA8"/>
    <w:rsid w:val="00817DA4"/>
    <w:rsid w:val="00824309"/>
    <w:rsid w:val="0082585D"/>
    <w:rsid w:val="00833C99"/>
    <w:rsid w:val="00835621"/>
    <w:rsid w:val="00836BBD"/>
    <w:rsid w:val="00836D2C"/>
    <w:rsid w:val="00837A66"/>
    <w:rsid w:val="00867FB9"/>
    <w:rsid w:val="00871B5B"/>
    <w:rsid w:val="00872BD1"/>
    <w:rsid w:val="00873244"/>
    <w:rsid w:val="008763CA"/>
    <w:rsid w:val="00880648"/>
    <w:rsid w:val="00884F5E"/>
    <w:rsid w:val="00885717"/>
    <w:rsid w:val="008871F7"/>
    <w:rsid w:val="00887F44"/>
    <w:rsid w:val="008A4A31"/>
    <w:rsid w:val="008B4F65"/>
    <w:rsid w:val="008B717F"/>
    <w:rsid w:val="008B7AE8"/>
    <w:rsid w:val="008C6962"/>
    <w:rsid w:val="008C6B9D"/>
    <w:rsid w:val="008D5EEA"/>
    <w:rsid w:val="008E180A"/>
    <w:rsid w:val="008E1D2C"/>
    <w:rsid w:val="008E3F45"/>
    <w:rsid w:val="008F3906"/>
    <w:rsid w:val="008F527F"/>
    <w:rsid w:val="0092528B"/>
    <w:rsid w:val="00930858"/>
    <w:rsid w:val="0094165B"/>
    <w:rsid w:val="00950E8A"/>
    <w:rsid w:val="00961CCC"/>
    <w:rsid w:val="009652BA"/>
    <w:rsid w:val="00966068"/>
    <w:rsid w:val="00971C97"/>
    <w:rsid w:val="0098185C"/>
    <w:rsid w:val="00984910"/>
    <w:rsid w:val="00997089"/>
    <w:rsid w:val="009A5F3C"/>
    <w:rsid w:val="009A726A"/>
    <w:rsid w:val="009B22AA"/>
    <w:rsid w:val="009B57CE"/>
    <w:rsid w:val="009C1F25"/>
    <w:rsid w:val="009D1093"/>
    <w:rsid w:val="009D13A1"/>
    <w:rsid w:val="009D4509"/>
    <w:rsid w:val="009E158C"/>
    <w:rsid w:val="009E1D49"/>
    <w:rsid w:val="009E45B6"/>
    <w:rsid w:val="009F3D93"/>
    <w:rsid w:val="009F7BBC"/>
    <w:rsid w:val="00A036B0"/>
    <w:rsid w:val="00A125B6"/>
    <w:rsid w:val="00A1320E"/>
    <w:rsid w:val="00A16787"/>
    <w:rsid w:val="00A2185F"/>
    <w:rsid w:val="00A23C04"/>
    <w:rsid w:val="00A30A2B"/>
    <w:rsid w:val="00A31559"/>
    <w:rsid w:val="00A352BB"/>
    <w:rsid w:val="00A37292"/>
    <w:rsid w:val="00A47670"/>
    <w:rsid w:val="00A47F9B"/>
    <w:rsid w:val="00A5518A"/>
    <w:rsid w:val="00A557DB"/>
    <w:rsid w:val="00A84EBC"/>
    <w:rsid w:val="00A90778"/>
    <w:rsid w:val="00AA3F48"/>
    <w:rsid w:val="00AA4FEB"/>
    <w:rsid w:val="00AB37BA"/>
    <w:rsid w:val="00AB7433"/>
    <w:rsid w:val="00AC4396"/>
    <w:rsid w:val="00AD3A9C"/>
    <w:rsid w:val="00AD642B"/>
    <w:rsid w:val="00AE1AAA"/>
    <w:rsid w:val="00AE759B"/>
    <w:rsid w:val="00AF2F9B"/>
    <w:rsid w:val="00AF3675"/>
    <w:rsid w:val="00AF4138"/>
    <w:rsid w:val="00AF5CA0"/>
    <w:rsid w:val="00B06B6D"/>
    <w:rsid w:val="00B071B9"/>
    <w:rsid w:val="00B07360"/>
    <w:rsid w:val="00B115D4"/>
    <w:rsid w:val="00B12968"/>
    <w:rsid w:val="00B13887"/>
    <w:rsid w:val="00B16240"/>
    <w:rsid w:val="00B21EAB"/>
    <w:rsid w:val="00B30A97"/>
    <w:rsid w:val="00B3353B"/>
    <w:rsid w:val="00B33F08"/>
    <w:rsid w:val="00B37090"/>
    <w:rsid w:val="00B45ECE"/>
    <w:rsid w:val="00B50608"/>
    <w:rsid w:val="00B57963"/>
    <w:rsid w:val="00B63AFB"/>
    <w:rsid w:val="00B6484B"/>
    <w:rsid w:val="00B652BF"/>
    <w:rsid w:val="00B66149"/>
    <w:rsid w:val="00B77AF9"/>
    <w:rsid w:val="00B82AD0"/>
    <w:rsid w:val="00B87782"/>
    <w:rsid w:val="00B925E2"/>
    <w:rsid w:val="00B94900"/>
    <w:rsid w:val="00BA14BF"/>
    <w:rsid w:val="00BA15A5"/>
    <w:rsid w:val="00BA4174"/>
    <w:rsid w:val="00BA7D40"/>
    <w:rsid w:val="00BB3180"/>
    <w:rsid w:val="00BB333A"/>
    <w:rsid w:val="00BB3A66"/>
    <w:rsid w:val="00BC5F75"/>
    <w:rsid w:val="00BC6D35"/>
    <w:rsid w:val="00BD002A"/>
    <w:rsid w:val="00BD0824"/>
    <w:rsid w:val="00BE160A"/>
    <w:rsid w:val="00BE7194"/>
    <w:rsid w:val="00BF168B"/>
    <w:rsid w:val="00BF2989"/>
    <w:rsid w:val="00BF4BC1"/>
    <w:rsid w:val="00C0245C"/>
    <w:rsid w:val="00C10DF6"/>
    <w:rsid w:val="00C11A90"/>
    <w:rsid w:val="00C129B5"/>
    <w:rsid w:val="00C16BD1"/>
    <w:rsid w:val="00C21175"/>
    <w:rsid w:val="00C27B3A"/>
    <w:rsid w:val="00C31A6C"/>
    <w:rsid w:val="00C349C8"/>
    <w:rsid w:val="00C366D5"/>
    <w:rsid w:val="00C40D2C"/>
    <w:rsid w:val="00C435C4"/>
    <w:rsid w:val="00C4428A"/>
    <w:rsid w:val="00C445C2"/>
    <w:rsid w:val="00C46E5E"/>
    <w:rsid w:val="00C47492"/>
    <w:rsid w:val="00C479AC"/>
    <w:rsid w:val="00C50B0E"/>
    <w:rsid w:val="00C529A1"/>
    <w:rsid w:val="00C53267"/>
    <w:rsid w:val="00C54D73"/>
    <w:rsid w:val="00C62652"/>
    <w:rsid w:val="00C82E8E"/>
    <w:rsid w:val="00CB39C0"/>
    <w:rsid w:val="00CB643E"/>
    <w:rsid w:val="00CD79F3"/>
    <w:rsid w:val="00CE767C"/>
    <w:rsid w:val="00CF10D4"/>
    <w:rsid w:val="00D007E0"/>
    <w:rsid w:val="00D0369E"/>
    <w:rsid w:val="00D11902"/>
    <w:rsid w:val="00D14055"/>
    <w:rsid w:val="00D16334"/>
    <w:rsid w:val="00D1726B"/>
    <w:rsid w:val="00D175B7"/>
    <w:rsid w:val="00D17F11"/>
    <w:rsid w:val="00D20A65"/>
    <w:rsid w:val="00D240F2"/>
    <w:rsid w:val="00D32034"/>
    <w:rsid w:val="00D33DB3"/>
    <w:rsid w:val="00D36F3F"/>
    <w:rsid w:val="00D37B85"/>
    <w:rsid w:val="00D46F85"/>
    <w:rsid w:val="00D471E3"/>
    <w:rsid w:val="00D51B7B"/>
    <w:rsid w:val="00D61DD1"/>
    <w:rsid w:val="00D63731"/>
    <w:rsid w:val="00D64F6C"/>
    <w:rsid w:val="00D767AC"/>
    <w:rsid w:val="00D848FC"/>
    <w:rsid w:val="00D86B37"/>
    <w:rsid w:val="00D92175"/>
    <w:rsid w:val="00DA42AC"/>
    <w:rsid w:val="00DA658E"/>
    <w:rsid w:val="00DB4810"/>
    <w:rsid w:val="00DD1E8B"/>
    <w:rsid w:val="00DD359B"/>
    <w:rsid w:val="00DE6695"/>
    <w:rsid w:val="00DF784E"/>
    <w:rsid w:val="00E0448F"/>
    <w:rsid w:val="00E10677"/>
    <w:rsid w:val="00E13582"/>
    <w:rsid w:val="00E149E0"/>
    <w:rsid w:val="00E254D5"/>
    <w:rsid w:val="00E33692"/>
    <w:rsid w:val="00E375C1"/>
    <w:rsid w:val="00E434B2"/>
    <w:rsid w:val="00E47DEE"/>
    <w:rsid w:val="00E57854"/>
    <w:rsid w:val="00E71939"/>
    <w:rsid w:val="00E763FE"/>
    <w:rsid w:val="00E80E42"/>
    <w:rsid w:val="00E854C8"/>
    <w:rsid w:val="00E91FB4"/>
    <w:rsid w:val="00E92371"/>
    <w:rsid w:val="00E95EBA"/>
    <w:rsid w:val="00EA3BF8"/>
    <w:rsid w:val="00EA7C05"/>
    <w:rsid w:val="00EB181C"/>
    <w:rsid w:val="00ED192F"/>
    <w:rsid w:val="00ED23D6"/>
    <w:rsid w:val="00ED754B"/>
    <w:rsid w:val="00ED7562"/>
    <w:rsid w:val="00EE25AB"/>
    <w:rsid w:val="00EE32F4"/>
    <w:rsid w:val="00EE5783"/>
    <w:rsid w:val="00EF3F91"/>
    <w:rsid w:val="00F0348C"/>
    <w:rsid w:val="00F068D4"/>
    <w:rsid w:val="00F06A58"/>
    <w:rsid w:val="00F06E6A"/>
    <w:rsid w:val="00F071D5"/>
    <w:rsid w:val="00F1266B"/>
    <w:rsid w:val="00F14285"/>
    <w:rsid w:val="00F1645A"/>
    <w:rsid w:val="00F23B71"/>
    <w:rsid w:val="00F30C60"/>
    <w:rsid w:val="00F34AF2"/>
    <w:rsid w:val="00F46596"/>
    <w:rsid w:val="00F46AD4"/>
    <w:rsid w:val="00F527A6"/>
    <w:rsid w:val="00F53CC8"/>
    <w:rsid w:val="00F55603"/>
    <w:rsid w:val="00F602B0"/>
    <w:rsid w:val="00F656D9"/>
    <w:rsid w:val="00F673DD"/>
    <w:rsid w:val="00F71584"/>
    <w:rsid w:val="00F72D51"/>
    <w:rsid w:val="00F77B2A"/>
    <w:rsid w:val="00F86EDC"/>
    <w:rsid w:val="00F87DBB"/>
    <w:rsid w:val="00F91ABA"/>
    <w:rsid w:val="00F93223"/>
    <w:rsid w:val="00F9787C"/>
    <w:rsid w:val="00FA1240"/>
    <w:rsid w:val="00FB0539"/>
    <w:rsid w:val="00FC715C"/>
    <w:rsid w:val="00FC74B4"/>
    <w:rsid w:val="00FD74A4"/>
    <w:rsid w:val="00FE60B8"/>
    <w:rsid w:val="00FE6AB2"/>
    <w:rsid w:val="00FF55D5"/>
    <w:rsid w:val="023C5560"/>
    <w:rsid w:val="04754D2F"/>
    <w:rsid w:val="05BCA067"/>
    <w:rsid w:val="07811CA5"/>
    <w:rsid w:val="0C40444C"/>
    <w:rsid w:val="0DADBA26"/>
    <w:rsid w:val="0FC72A85"/>
    <w:rsid w:val="1000BB33"/>
    <w:rsid w:val="11337B54"/>
    <w:rsid w:val="149B4433"/>
    <w:rsid w:val="17CF61F9"/>
    <w:rsid w:val="19F8C3F7"/>
    <w:rsid w:val="1A822B70"/>
    <w:rsid w:val="1C90A87D"/>
    <w:rsid w:val="1EEE2141"/>
    <w:rsid w:val="1F60CF3F"/>
    <w:rsid w:val="207A1E0C"/>
    <w:rsid w:val="22524711"/>
    <w:rsid w:val="231960DA"/>
    <w:rsid w:val="242E1E6D"/>
    <w:rsid w:val="285299F0"/>
    <w:rsid w:val="2B20A022"/>
    <w:rsid w:val="2D8ABBA7"/>
    <w:rsid w:val="2E03B7A7"/>
    <w:rsid w:val="2F21AA02"/>
    <w:rsid w:val="33C685EF"/>
    <w:rsid w:val="34477915"/>
    <w:rsid w:val="363AEB56"/>
    <w:rsid w:val="3754E716"/>
    <w:rsid w:val="37EE4BC1"/>
    <w:rsid w:val="398704FB"/>
    <w:rsid w:val="3D0F5420"/>
    <w:rsid w:val="3D98FE1A"/>
    <w:rsid w:val="3E843594"/>
    <w:rsid w:val="41B902BC"/>
    <w:rsid w:val="459578AB"/>
    <w:rsid w:val="4B0A1422"/>
    <w:rsid w:val="4B7CF55E"/>
    <w:rsid w:val="4CB919F6"/>
    <w:rsid w:val="4DC65108"/>
    <w:rsid w:val="4DD18262"/>
    <w:rsid w:val="518846B0"/>
    <w:rsid w:val="556A3687"/>
    <w:rsid w:val="5638E9D2"/>
    <w:rsid w:val="57A413C9"/>
    <w:rsid w:val="5828ED40"/>
    <w:rsid w:val="5888837D"/>
    <w:rsid w:val="5CD461A8"/>
    <w:rsid w:val="5E7BBAB5"/>
    <w:rsid w:val="600C373A"/>
    <w:rsid w:val="610E0084"/>
    <w:rsid w:val="63D68F83"/>
    <w:rsid w:val="65632F56"/>
    <w:rsid w:val="67A24E9F"/>
    <w:rsid w:val="682928C0"/>
    <w:rsid w:val="69B8909D"/>
    <w:rsid w:val="6C7D3C59"/>
    <w:rsid w:val="6E07A388"/>
    <w:rsid w:val="6F4CF863"/>
    <w:rsid w:val="6F81CCA1"/>
    <w:rsid w:val="7199BB02"/>
    <w:rsid w:val="7215130B"/>
    <w:rsid w:val="72F1ED19"/>
    <w:rsid w:val="749E59BF"/>
    <w:rsid w:val="7685471E"/>
    <w:rsid w:val="7806A95A"/>
    <w:rsid w:val="79DAF710"/>
    <w:rsid w:val="7A104461"/>
    <w:rsid w:val="7AA7D80C"/>
    <w:rsid w:val="7BB45216"/>
    <w:rsid w:val="7DFFA564"/>
    <w:rsid w:val="7F1F7EC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A3670"/>
  <w15:chartTrackingRefBased/>
  <w15:docId w15:val="{6DC9682B-79C4-4F25-8901-3C967D7B6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5D68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5CA6"/>
    <w:pPr>
      <w:ind w:left="720"/>
      <w:contextualSpacing/>
    </w:pPr>
  </w:style>
  <w:style w:type="character" w:styleId="Hyperlink">
    <w:name w:val="Hyperlink"/>
    <w:basedOn w:val="DefaultParagraphFont"/>
    <w:uiPriority w:val="99"/>
    <w:unhideWhenUsed/>
    <w:rsid w:val="00217587"/>
    <w:rPr>
      <w:color w:val="0563C1" w:themeColor="hyperlink"/>
      <w:u w:val="single"/>
    </w:rPr>
  </w:style>
  <w:style w:type="character" w:styleId="UnresolvedMention">
    <w:name w:val="Unresolved Mention"/>
    <w:basedOn w:val="DefaultParagraphFont"/>
    <w:uiPriority w:val="99"/>
    <w:semiHidden/>
    <w:unhideWhenUsed/>
    <w:rsid w:val="00217587"/>
    <w:rPr>
      <w:color w:val="605E5C"/>
      <w:shd w:val="clear" w:color="auto" w:fill="E1DFDD"/>
    </w:rPr>
  </w:style>
  <w:style w:type="table" w:styleId="TableGrid">
    <w:name w:val="Table Grid"/>
    <w:basedOn w:val="TableNormal"/>
    <w:uiPriority w:val="39"/>
    <w:rsid w:val="008D5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47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475E"/>
    <w:rPr>
      <w:rFonts w:ascii="Segoe UI" w:hAnsi="Segoe UI" w:cs="Segoe UI"/>
      <w:sz w:val="18"/>
      <w:szCs w:val="18"/>
    </w:rPr>
  </w:style>
  <w:style w:type="paragraph" w:styleId="Caption">
    <w:name w:val="caption"/>
    <w:basedOn w:val="Normal"/>
    <w:next w:val="Normal"/>
    <w:uiPriority w:val="35"/>
    <w:unhideWhenUsed/>
    <w:qFormat/>
    <w:rsid w:val="0015475E"/>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customStyle="1" w:styleId="TableGrid1">
    <w:name w:val="Table Grid1"/>
    <w:basedOn w:val="TableNormal"/>
    <w:next w:val="TableGrid"/>
    <w:uiPriority w:val="39"/>
    <w:rsid w:val="00017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633E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633EA2"/>
  </w:style>
  <w:style w:type="character" w:customStyle="1" w:styleId="eop">
    <w:name w:val="eop"/>
    <w:basedOn w:val="DefaultParagraphFont"/>
    <w:rsid w:val="00633EA2"/>
  </w:style>
  <w:style w:type="character" w:customStyle="1" w:styleId="contextualspellingandgrammarerror">
    <w:name w:val="contextualspellingandgrammarerror"/>
    <w:basedOn w:val="DefaultParagraphFont"/>
    <w:rsid w:val="00FA1240"/>
  </w:style>
  <w:style w:type="table" w:customStyle="1" w:styleId="TableGrid2">
    <w:name w:val="Table Grid2"/>
    <w:basedOn w:val="TableNormal"/>
    <w:next w:val="TableGrid"/>
    <w:uiPriority w:val="39"/>
    <w:rsid w:val="008B4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142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E1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12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5D68FE"/>
    <w:rPr>
      <w:rFonts w:asciiTheme="majorHAnsi" w:eastAsiaTheme="majorEastAsia" w:hAnsiTheme="majorHAnsi" w:cstheme="majorBidi"/>
      <w:i/>
      <w:iCs/>
      <w:color w:val="2F5496" w:themeColor="accent1" w:themeShade="BF"/>
    </w:rPr>
  </w:style>
  <w:style w:type="table" w:customStyle="1" w:styleId="TableGrid6">
    <w:name w:val="Table Grid6"/>
    <w:basedOn w:val="TableNormal"/>
    <w:next w:val="TableGrid"/>
    <w:uiPriority w:val="39"/>
    <w:rsid w:val="00101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D19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A3E29"/>
    <w:rPr>
      <w:sz w:val="16"/>
      <w:szCs w:val="16"/>
    </w:rPr>
  </w:style>
  <w:style w:type="paragraph" w:styleId="CommentText">
    <w:name w:val="annotation text"/>
    <w:basedOn w:val="Normal"/>
    <w:link w:val="CommentTextChar"/>
    <w:uiPriority w:val="99"/>
    <w:semiHidden/>
    <w:unhideWhenUsed/>
    <w:rsid w:val="004A3E29"/>
    <w:pPr>
      <w:spacing w:line="240" w:lineRule="auto"/>
    </w:pPr>
    <w:rPr>
      <w:sz w:val="20"/>
      <w:szCs w:val="20"/>
    </w:rPr>
  </w:style>
  <w:style w:type="character" w:customStyle="1" w:styleId="CommentTextChar">
    <w:name w:val="Comment Text Char"/>
    <w:basedOn w:val="DefaultParagraphFont"/>
    <w:link w:val="CommentText"/>
    <w:uiPriority w:val="99"/>
    <w:semiHidden/>
    <w:rsid w:val="004A3E29"/>
    <w:rPr>
      <w:sz w:val="20"/>
      <w:szCs w:val="20"/>
    </w:rPr>
  </w:style>
  <w:style w:type="paragraph" w:styleId="CommentSubject">
    <w:name w:val="annotation subject"/>
    <w:basedOn w:val="CommentText"/>
    <w:next w:val="CommentText"/>
    <w:link w:val="CommentSubjectChar"/>
    <w:uiPriority w:val="99"/>
    <w:semiHidden/>
    <w:unhideWhenUsed/>
    <w:rsid w:val="004A3E29"/>
    <w:rPr>
      <w:b/>
      <w:bCs/>
    </w:rPr>
  </w:style>
  <w:style w:type="character" w:customStyle="1" w:styleId="CommentSubjectChar">
    <w:name w:val="Comment Subject Char"/>
    <w:basedOn w:val="CommentTextChar"/>
    <w:link w:val="CommentSubject"/>
    <w:uiPriority w:val="99"/>
    <w:semiHidden/>
    <w:rsid w:val="004A3E2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86463">
      <w:bodyDiv w:val="1"/>
      <w:marLeft w:val="0"/>
      <w:marRight w:val="0"/>
      <w:marTop w:val="0"/>
      <w:marBottom w:val="0"/>
      <w:divBdr>
        <w:top w:val="none" w:sz="0" w:space="0" w:color="auto"/>
        <w:left w:val="none" w:sz="0" w:space="0" w:color="auto"/>
        <w:bottom w:val="none" w:sz="0" w:space="0" w:color="auto"/>
        <w:right w:val="none" w:sz="0" w:space="0" w:color="auto"/>
      </w:divBdr>
    </w:div>
    <w:div w:id="248006513">
      <w:bodyDiv w:val="1"/>
      <w:marLeft w:val="0"/>
      <w:marRight w:val="0"/>
      <w:marTop w:val="0"/>
      <w:marBottom w:val="0"/>
      <w:divBdr>
        <w:top w:val="none" w:sz="0" w:space="0" w:color="auto"/>
        <w:left w:val="none" w:sz="0" w:space="0" w:color="auto"/>
        <w:bottom w:val="none" w:sz="0" w:space="0" w:color="auto"/>
        <w:right w:val="none" w:sz="0" w:space="0" w:color="auto"/>
      </w:divBdr>
    </w:div>
    <w:div w:id="311757191">
      <w:bodyDiv w:val="1"/>
      <w:marLeft w:val="0"/>
      <w:marRight w:val="0"/>
      <w:marTop w:val="0"/>
      <w:marBottom w:val="0"/>
      <w:divBdr>
        <w:top w:val="none" w:sz="0" w:space="0" w:color="auto"/>
        <w:left w:val="none" w:sz="0" w:space="0" w:color="auto"/>
        <w:bottom w:val="none" w:sz="0" w:space="0" w:color="auto"/>
        <w:right w:val="none" w:sz="0" w:space="0" w:color="auto"/>
      </w:divBdr>
    </w:div>
    <w:div w:id="317153429">
      <w:bodyDiv w:val="1"/>
      <w:marLeft w:val="0"/>
      <w:marRight w:val="0"/>
      <w:marTop w:val="0"/>
      <w:marBottom w:val="0"/>
      <w:divBdr>
        <w:top w:val="none" w:sz="0" w:space="0" w:color="auto"/>
        <w:left w:val="none" w:sz="0" w:space="0" w:color="auto"/>
        <w:bottom w:val="none" w:sz="0" w:space="0" w:color="auto"/>
        <w:right w:val="none" w:sz="0" w:space="0" w:color="auto"/>
      </w:divBdr>
    </w:div>
    <w:div w:id="349139336">
      <w:bodyDiv w:val="1"/>
      <w:marLeft w:val="0"/>
      <w:marRight w:val="0"/>
      <w:marTop w:val="0"/>
      <w:marBottom w:val="0"/>
      <w:divBdr>
        <w:top w:val="none" w:sz="0" w:space="0" w:color="auto"/>
        <w:left w:val="none" w:sz="0" w:space="0" w:color="auto"/>
        <w:bottom w:val="none" w:sz="0" w:space="0" w:color="auto"/>
        <w:right w:val="none" w:sz="0" w:space="0" w:color="auto"/>
      </w:divBdr>
      <w:divsChild>
        <w:div w:id="1624194997">
          <w:marLeft w:val="0"/>
          <w:marRight w:val="0"/>
          <w:marTop w:val="0"/>
          <w:marBottom w:val="0"/>
          <w:divBdr>
            <w:top w:val="none" w:sz="0" w:space="0" w:color="auto"/>
            <w:left w:val="none" w:sz="0" w:space="0" w:color="auto"/>
            <w:bottom w:val="none" w:sz="0" w:space="0" w:color="auto"/>
            <w:right w:val="none" w:sz="0" w:space="0" w:color="auto"/>
          </w:divBdr>
        </w:div>
        <w:div w:id="1703048706">
          <w:marLeft w:val="0"/>
          <w:marRight w:val="0"/>
          <w:marTop w:val="0"/>
          <w:marBottom w:val="0"/>
          <w:divBdr>
            <w:top w:val="none" w:sz="0" w:space="0" w:color="auto"/>
            <w:left w:val="none" w:sz="0" w:space="0" w:color="auto"/>
            <w:bottom w:val="none" w:sz="0" w:space="0" w:color="auto"/>
            <w:right w:val="none" w:sz="0" w:space="0" w:color="auto"/>
          </w:divBdr>
        </w:div>
        <w:div w:id="656495636">
          <w:marLeft w:val="0"/>
          <w:marRight w:val="0"/>
          <w:marTop w:val="0"/>
          <w:marBottom w:val="0"/>
          <w:divBdr>
            <w:top w:val="none" w:sz="0" w:space="0" w:color="auto"/>
            <w:left w:val="none" w:sz="0" w:space="0" w:color="auto"/>
            <w:bottom w:val="none" w:sz="0" w:space="0" w:color="auto"/>
            <w:right w:val="none" w:sz="0" w:space="0" w:color="auto"/>
          </w:divBdr>
        </w:div>
      </w:divsChild>
    </w:div>
    <w:div w:id="413865887">
      <w:bodyDiv w:val="1"/>
      <w:marLeft w:val="0"/>
      <w:marRight w:val="0"/>
      <w:marTop w:val="0"/>
      <w:marBottom w:val="0"/>
      <w:divBdr>
        <w:top w:val="none" w:sz="0" w:space="0" w:color="auto"/>
        <w:left w:val="none" w:sz="0" w:space="0" w:color="auto"/>
        <w:bottom w:val="none" w:sz="0" w:space="0" w:color="auto"/>
        <w:right w:val="none" w:sz="0" w:space="0" w:color="auto"/>
      </w:divBdr>
    </w:div>
    <w:div w:id="441614113">
      <w:bodyDiv w:val="1"/>
      <w:marLeft w:val="0"/>
      <w:marRight w:val="0"/>
      <w:marTop w:val="0"/>
      <w:marBottom w:val="0"/>
      <w:divBdr>
        <w:top w:val="none" w:sz="0" w:space="0" w:color="auto"/>
        <w:left w:val="none" w:sz="0" w:space="0" w:color="auto"/>
        <w:bottom w:val="none" w:sz="0" w:space="0" w:color="auto"/>
        <w:right w:val="none" w:sz="0" w:space="0" w:color="auto"/>
      </w:divBdr>
    </w:div>
    <w:div w:id="490869420">
      <w:bodyDiv w:val="1"/>
      <w:marLeft w:val="0"/>
      <w:marRight w:val="0"/>
      <w:marTop w:val="0"/>
      <w:marBottom w:val="0"/>
      <w:divBdr>
        <w:top w:val="none" w:sz="0" w:space="0" w:color="auto"/>
        <w:left w:val="none" w:sz="0" w:space="0" w:color="auto"/>
        <w:bottom w:val="none" w:sz="0" w:space="0" w:color="auto"/>
        <w:right w:val="none" w:sz="0" w:space="0" w:color="auto"/>
      </w:divBdr>
      <w:divsChild>
        <w:div w:id="1637950635">
          <w:marLeft w:val="0"/>
          <w:marRight w:val="0"/>
          <w:marTop w:val="0"/>
          <w:marBottom w:val="0"/>
          <w:divBdr>
            <w:top w:val="none" w:sz="0" w:space="0" w:color="auto"/>
            <w:left w:val="none" w:sz="0" w:space="0" w:color="auto"/>
            <w:bottom w:val="none" w:sz="0" w:space="0" w:color="auto"/>
            <w:right w:val="none" w:sz="0" w:space="0" w:color="auto"/>
          </w:divBdr>
        </w:div>
        <w:div w:id="1275945161">
          <w:marLeft w:val="0"/>
          <w:marRight w:val="0"/>
          <w:marTop w:val="0"/>
          <w:marBottom w:val="0"/>
          <w:divBdr>
            <w:top w:val="none" w:sz="0" w:space="0" w:color="auto"/>
            <w:left w:val="none" w:sz="0" w:space="0" w:color="auto"/>
            <w:bottom w:val="none" w:sz="0" w:space="0" w:color="auto"/>
            <w:right w:val="none" w:sz="0" w:space="0" w:color="auto"/>
          </w:divBdr>
        </w:div>
      </w:divsChild>
    </w:div>
    <w:div w:id="491216386">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700327304">
      <w:bodyDiv w:val="1"/>
      <w:marLeft w:val="0"/>
      <w:marRight w:val="0"/>
      <w:marTop w:val="0"/>
      <w:marBottom w:val="0"/>
      <w:divBdr>
        <w:top w:val="none" w:sz="0" w:space="0" w:color="auto"/>
        <w:left w:val="none" w:sz="0" w:space="0" w:color="auto"/>
        <w:bottom w:val="none" w:sz="0" w:space="0" w:color="auto"/>
        <w:right w:val="none" w:sz="0" w:space="0" w:color="auto"/>
      </w:divBdr>
    </w:div>
    <w:div w:id="973213297">
      <w:bodyDiv w:val="1"/>
      <w:marLeft w:val="0"/>
      <w:marRight w:val="0"/>
      <w:marTop w:val="0"/>
      <w:marBottom w:val="0"/>
      <w:divBdr>
        <w:top w:val="none" w:sz="0" w:space="0" w:color="auto"/>
        <w:left w:val="none" w:sz="0" w:space="0" w:color="auto"/>
        <w:bottom w:val="none" w:sz="0" w:space="0" w:color="auto"/>
        <w:right w:val="none" w:sz="0" w:space="0" w:color="auto"/>
      </w:divBdr>
    </w:div>
    <w:div w:id="982731365">
      <w:bodyDiv w:val="1"/>
      <w:marLeft w:val="0"/>
      <w:marRight w:val="0"/>
      <w:marTop w:val="0"/>
      <w:marBottom w:val="0"/>
      <w:divBdr>
        <w:top w:val="none" w:sz="0" w:space="0" w:color="auto"/>
        <w:left w:val="none" w:sz="0" w:space="0" w:color="auto"/>
        <w:bottom w:val="none" w:sz="0" w:space="0" w:color="auto"/>
        <w:right w:val="none" w:sz="0" w:space="0" w:color="auto"/>
      </w:divBdr>
    </w:div>
    <w:div w:id="1003821463">
      <w:bodyDiv w:val="1"/>
      <w:marLeft w:val="0"/>
      <w:marRight w:val="0"/>
      <w:marTop w:val="0"/>
      <w:marBottom w:val="0"/>
      <w:divBdr>
        <w:top w:val="none" w:sz="0" w:space="0" w:color="auto"/>
        <w:left w:val="none" w:sz="0" w:space="0" w:color="auto"/>
        <w:bottom w:val="none" w:sz="0" w:space="0" w:color="auto"/>
        <w:right w:val="none" w:sz="0" w:space="0" w:color="auto"/>
      </w:divBdr>
    </w:div>
    <w:div w:id="1059286997">
      <w:bodyDiv w:val="1"/>
      <w:marLeft w:val="0"/>
      <w:marRight w:val="0"/>
      <w:marTop w:val="0"/>
      <w:marBottom w:val="0"/>
      <w:divBdr>
        <w:top w:val="none" w:sz="0" w:space="0" w:color="auto"/>
        <w:left w:val="none" w:sz="0" w:space="0" w:color="auto"/>
        <w:bottom w:val="none" w:sz="0" w:space="0" w:color="auto"/>
        <w:right w:val="none" w:sz="0" w:space="0" w:color="auto"/>
      </w:divBdr>
    </w:div>
    <w:div w:id="1152214227">
      <w:bodyDiv w:val="1"/>
      <w:marLeft w:val="0"/>
      <w:marRight w:val="0"/>
      <w:marTop w:val="0"/>
      <w:marBottom w:val="0"/>
      <w:divBdr>
        <w:top w:val="none" w:sz="0" w:space="0" w:color="auto"/>
        <w:left w:val="none" w:sz="0" w:space="0" w:color="auto"/>
        <w:bottom w:val="none" w:sz="0" w:space="0" w:color="auto"/>
        <w:right w:val="none" w:sz="0" w:space="0" w:color="auto"/>
      </w:divBdr>
    </w:div>
    <w:div w:id="1172111930">
      <w:bodyDiv w:val="1"/>
      <w:marLeft w:val="0"/>
      <w:marRight w:val="0"/>
      <w:marTop w:val="0"/>
      <w:marBottom w:val="0"/>
      <w:divBdr>
        <w:top w:val="none" w:sz="0" w:space="0" w:color="auto"/>
        <w:left w:val="none" w:sz="0" w:space="0" w:color="auto"/>
        <w:bottom w:val="none" w:sz="0" w:space="0" w:color="auto"/>
        <w:right w:val="none" w:sz="0" w:space="0" w:color="auto"/>
      </w:divBdr>
    </w:div>
    <w:div w:id="1213078195">
      <w:bodyDiv w:val="1"/>
      <w:marLeft w:val="0"/>
      <w:marRight w:val="0"/>
      <w:marTop w:val="0"/>
      <w:marBottom w:val="0"/>
      <w:divBdr>
        <w:top w:val="none" w:sz="0" w:space="0" w:color="auto"/>
        <w:left w:val="none" w:sz="0" w:space="0" w:color="auto"/>
        <w:bottom w:val="none" w:sz="0" w:space="0" w:color="auto"/>
        <w:right w:val="none" w:sz="0" w:space="0" w:color="auto"/>
      </w:divBdr>
    </w:div>
    <w:div w:id="1245991686">
      <w:bodyDiv w:val="1"/>
      <w:marLeft w:val="0"/>
      <w:marRight w:val="0"/>
      <w:marTop w:val="0"/>
      <w:marBottom w:val="0"/>
      <w:divBdr>
        <w:top w:val="none" w:sz="0" w:space="0" w:color="auto"/>
        <w:left w:val="none" w:sz="0" w:space="0" w:color="auto"/>
        <w:bottom w:val="none" w:sz="0" w:space="0" w:color="auto"/>
        <w:right w:val="none" w:sz="0" w:space="0" w:color="auto"/>
      </w:divBdr>
    </w:div>
    <w:div w:id="1455564447">
      <w:bodyDiv w:val="1"/>
      <w:marLeft w:val="0"/>
      <w:marRight w:val="0"/>
      <w:marTop w:val="0"/>
      <w:marBottom w:val="0"/>
      <w:divBdr>
        <w:top w:val="none" w:sz="0" w:space="0" w:color="auto"/>
        <w:left w:val="none" w:sz="0" w:space="0" w:color="auto"/>
        <w:bottom w:val="none" w:sz="0" w:space="0" w:color="auto"/>
        <w:right w:val="none" w:sz="0" w:space="0" w:color="auto"/>
      </w:divBdr>
    </w:div>
    <w:div w:id="1520855928">
      <w:bodyDiv w:val="1"/>
      <w:marLeft w:val="0"/>
      <w:marRight w:val="0"/>
      <w:marTop w:val="0"/>
      <w:marBottom w:val="0"/>
      <w:divBdr>
        <w:top w:val="none" w:sz="0" w:space="0" w:color="auto"/>
        <w:left w:val="none" w:sz="0" w:space="0" w:color="auto"/>
        <w:bottom w:val="none" w:sz="0" w:space="0" w:color="auto"/>
        <w:right w:val="none" w:sz="0" w:space="0" w:color="auto"/>
      </w:divBdr>
    </w:div>
    <w:div w:id="1567757696">
      <w:bodyDiv w:val="1"/>
      <w:marLeft w:val="0"/>
      <w:marRight w:val="0"/>
      <w:marTop w:val="0"/>
      <w:marBottom w:val="0"/>
      <w:divBdr>
        <w:top w:val="none" w:sz="0" w:space="0" w:color="auto"/>
        <w:left w:val="none" w:sz="0" w:space="0" w:color="auto"/>
        <w:bottom w:val="none" w:sz="0" w:space="0" w:color="auto"/>
        <w:right w:val="none" w:sz="0" w:space="0" w:color="auto"/>
      </w:divBdr>
    </w:div>
    <w:div w:id="1717007296">
      <w:bodyDiv w:val="1"/>
      <w:marLeft w:val="0"/>
      <w:marRight w:val="0"/>
      <w:marTop w:val="0"/>
      <w:marBottom w:val="0"/>
      <w:divBdr>
        <w:top w:val="none" w:sz="0" w:space="0" w:color="auto"/>
        <w:left w:val="none" w:sz="0" w:space="0" w:color="auto"/>
        <w:bottom w:val="none" w:sz="0" w:space="0" w:color="auto"/>
        <w:right w:val="none" w:sz="0" w:space="0" w:color="auto"/>
      </w:divBdr>
    </w:div>
    <w:div w:id="1842499077">
      <w:bodyDiv w:val="1"/>
      <w:marLeft w:val="0"/>
      <w:marRight w:val="0"/>
      <w:marTop w:val="0"/>
      <w:marBottom w:val="0"/>
      <w:divBdr>
        <w:top w:val="none" w:sz="0" w:space="0" w:color="auto"/>
        <w:left w:val="none" w:sz="0" w:space="0" w:color="auto"/>
        <w:bottom w:val="none" w:sz="0" w:space="0" w:color="auto"/>
        <w:right w:val="none" w:sz="0" w:space="0" w:color="auto"/>
      </w:divBdr>
    </w:div>
    <w:div w:id="1896817435">
      <w:bodyDiv w:val="1"/>
      <w:marLeft w:val="0"/>
      <w:marRight w:val="0"/>
      <w:marTop w:val="0"/>
      <w:marBottom w:val="0"/>
      <w:divBdr>
        <w:top w:val="none" w:sz="0" w:space="0" w:color="auto"/>
        <w:left w:val="none" w:sz="0" w:space="0" w:color="auto"/>
        <w:bottom w:val="none" w:sz="0" w:space="0" w:color="auto"/>
        <w:right w:val="none" w:sz="0" w:space="0" w:color="auto"/>
      </w:divBdr>
    </w:div>
    <w:div w:id="1975207639">
      <w:bodyDiv w:val="1"/>
      <w:marLeft w:val="0"/>
      <w:marRight w:val="0"/>
      <w:marTop w:val="0"/>
      <w:marBottom w:val="0"/>
      <w:divBdr>
        <w:top w:val="none" w:sz="0" w:space="0" w:color="auto"/>
        <w:left w:val="none" w:sz="0" w:space="0" w:color="auto"/>
        <w:bottom w:val="none" w:sz="0" w:space="0" w:color="auto"/>
        <w:right w:val="none" w:sz="0" w:space="0" w:color="auto"/>
      </w:divBdr>
      <w:divsChild>
        <w:div w:id="29653155">
          <w:marLeft w:val="0"/>
          <w:marRight w:val="0"/>
          <w:marTop w:val="0"/>
          <w:marBottom w:val="0"/>
          <w:divBdr>
            <w:top w:val="none" w:sz="0" w:space="0" w:color="auto"/>
            <w:left w:val="none" w:sz="0" w:space="0" w:color="auto"/>
            <w:bottom w:val="none" w:sz="0" w:space="0" w:color="auto"/>
            <w:right w:val="none" w:sz="0" w:space="0" w:color="auto"/>
          </w:divBdr>
        </w:div>
        <w:div w:id="665474270">
          <w:marLeft w:val="0"/>
          <w:marRight w:val="0"/>
          <w:marTop w:val="0"/>
          <w:marBottom w:val="0"/>
          <w:divBdr>
            <w:top w:val="none" w:sz="0" w:space="0" w:color="auto"/>
            <w:left w:val="none" w:sz="0" w:space="0" w:color="auto"/>
            <w:bottom w:val="none" w:sz="0" w:space="0" w:color="auto"/>
            <w:right w:val="none" w:sz="0" w:space="0" w:color="auto"/>
          </w:divBdr>
        </w:div>
      </w:divsChild>
    </w:div>
    <w:div w:id="1999769547">
      <w:bodyDiv w:val="1"/>
      <w:marLeft w:val="0"/>
      <w:marRight w:val="0"/>
      <w:marTop w:val="0"/>
      <w:marBottom w:val="0"/>
      <w:divBdr>
        <w:top w:val="none" w:sz="0" w:space="0" w:color="auto"/>
        <w:left w:val="none" w:sz="0" w:space="0" w:color="auto"/>
        <w:bottom w:val="none" w:sz="0" w:space="0" w:color="auto"/>
        <w:right w:val="none" w:sz="0" w:space="0" w:color="auto"/>
      </w:divBdr>
    </w:div>
    <w:div w:id="2014530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0.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ec2-3-18-150-48.us-east-2.compute.amazonaws.com:8000/QRvisualisation" TargetMode="External"/><Relationship Id="rId55" Type="http://schemas.openxmlformats.org/officeDocument/2006/relationships/image" Target="media/image43.png"/><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ec2-3-18-150-48.us-east-2.compute.amazonaws.com:8000/"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8" Type="http://schemas.microsoft.com/office/2011/relationships/commentsExtended" Target="commentsExtended.xml"/><Relationship Id="rId51" Type="http://schemas.openxmlformats.org/officeDocument/2006/relationships/hyperlink" Target="https://www.queenslandrail.com.au/Community/Projects/Pages/QueenslandRailStablingProgram.asp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AAAAFE-0DE5-4DD8-9252-DBC178B31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6960</Words>
  <Characters>41833</Characters>
  <Application>Microsoft Office Word</Application>
  <DocSecurity>0</DocSecurity>
  <Lines>1608</Lines>
  <Paragraphs>1038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Salouk</dc:creator>
  <cp:keywords/>
  <dc:description/>
  <cp:lastModifiedBy>JJ Liu</cp:lastModifiedBy>
  <cp:revision>2</cp:revision>
  <cp:lastPrinted>2019-11-24T00:30:00Z</cp:lastPrinted>
  <dcterms:created xsi:type="dcterms:W3CDTF">2019-11-25T17:27:00Z</dcterms:created>
  <dcterms:modified xsi:type="dcterms:W3CDTF">2019-11-25T17:27:00Z</dcterms:modified>
</cp:coreProperties>
</file>